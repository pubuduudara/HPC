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B987C4" w14:textId="3006F83B" w:rsidR="00B32E31" w:rsidRDefault="00C35F54" w:rsidP="00B32E31">
      <w:pPr>
        <w:rPr>
          <w:noProof/>
        </w:rPr>
        <w:sectPr w:rsidR="00B32E31" w:rsidSect="00B464CD">
          <w:footerReference w:type="default" r:id="rId8"/>
          <w:pgSz w:w="11906" w:h="16838" w:code="9"/>
          <w:pgMar w:top="850" w:right="850" w:bottom="850" w:left="1138" w:header="720" w:footer="720" w:gutter="0"/>
          <w:pgNumType w:fmt="lowerRoman" w:start="1"/>
          <w:cols w:space="720"/>
          <w:titlePg/>
          <w:docGrid w:linePitch="360"/>
        </w:sectPr>
      </w:pPr>
      <w:r w:rsidRPr="00D67A49">
        <w:rPr>
          <w:rFonts w:cs="Times New Roman"/>
          <w:noProof/>
        </w:rPr>
        <mc:AlternateContent>
          <mc:Choice Requires="wps">
            <w:drawing>
              <wp:anchor distT="45720" distB="45720" distL="114300" distR="114300" simplePos="0" relativeHeight="251660288" behindDoc="0" locked="0" layoutInCell="1" allowOverlap="1" wp14:anchorId="6A8FB7AA" wp14:editId="166DCC1F">
                <wp:simplePos x="0" y="0"/>
                <wp:positionH relativeFrom="margin">
                  <wp:posOffset>-12700</wp:posOffset>
                </wp:positionH>
                <wp:positionV relativeFrom="paragraph">
                  <wp:posOffset>2383021</wp:posOffset>
                </wp:positionV>
                <wp:extent cx="63106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0630" cy="1404620"/>
                        </a:xfrm>
                        <a:prstGeom prst="rect">
                          <a:avLst/>
                        </a:prstGeom>
                        <a:noFill/>
                        <a:ln w="9525">
                          <a:noFill/>
                          <a:miter lim="800000"/>
                          <a:headEnd/>
                          <a:tailEnd/>
                        </a:ln>
                      </wps:spPr>
                      <wps:txbx>
                        <w:txbxContent>
                          <w:p w14:paraId="2330B9B7" w14:textId="7FDAD1F7" w:rsidR="00B32E31" w:rsidRPr="00D67A49" w:rsidRDefault="00B32E31" w:rsidP="00B32E31">
                            <w:pPr>
                              <w:jc w:val="center"/>
                              <w:rPr>
                                <w:rFonts w:ascii="Arial" w:hAnsi="Arial" w:cs="Arial"/>
                                <w:b/>
                                <w:bCs/>
                                <w:sz w:val="48"/>
                                <w:szCs w:val="48"/>
                              </w:rPr>
                            </w:pPr>
                            <w:r>
                              <w:rPr>
                                <w:rFonts w:ascii="Arial" w:hAnsi="Arial" w:cs="Arial"/>
                                <w:b/>
                                <w:bCs/>
                                <w:sz w:val="48"/>
                                <w:szCs w:val="48"/>
                              </w:rPr>
                              <w:t>INDUSTRIAL TRAINING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A8FB7AA" id="_x0000_t202" coordsize="21600,21600" o:spt="202" path="m,l,21600r21600,l21600,xe">
                <v:stroke joinstyle="miter"/>
                <v:path gradientshapeok="t" o:connecttype="rect"/>
              </v:shapetype>
              <v:shape id="Text Box 2" o:spid="_x0000_s1026" type="#_x0000_t202" style="position:absolute;margin-left:-1pt;margin-top:187.65pt;width:496.9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" filled="f" stroked="f">
                <v:textbox style="mso-fit-shape-to-text:t">
                  <w:txbxContent>
                    <w:p w14:paraId="2330B9B7" w14:textId="7FDAD1F7" w:rsidR="00B32E31" w:rsidRPr="00D67A49" w:rsidRDefault="00B32E31" w:rsidP="00B32E31">
                      <w:pPr>
                        <w:jc w:val="center"/>
                        <w:rPr>
                          <w:rFonts w:ascii="Arial" w:hAnsi="Arial" w:cs="Arial"/>
                          <w:b/>
                          <w:bCs/>
                          <w:sz w:val="48"/>
                          <w:szCs w:val="48"/>
                        </w:rPr>
                      </w:pPr>
                      <w:r>
                        <w:rPr>
                          <w:rFonts w:ascii="Arial" w:hAnsi="Arial" w:cs="Arial"/>
                          <w:b/>
                          <w:bCs/>
                          <w:sz w:val="48"/>
                          <w:szCs w:val="48"/>
                        </w:rPr>
                        <w:t>INDUSTRIAL TRAINING REPORT</w:t>
                      </w:r>
                    </w:p>
                  </w:txbxContent>
                </v:textbox>
                <w10:wrap type="square" anchorx="margin"/>
              </v:shape>
            </w:pict>
          </mc:Fallback>
        </mc:AlternateContent>
      </w:r>
      <w:r w:rsidRPr="00D67A49">
        <w:rPr>
          <w:rFonts w:cs="Times New Roman"/>
          <w:noProof/>
        </w:rPr>
        <mc:AlternateContent>
          <mc:Choice Requires="wps">
            <w:drawing>
              <wp:anchor distT="45720" distB="45720" distL="114300" distR="114300" simplePos="0" relativeHeight="251661312" behindDoc="0" locked="0" layoutInCell="1" allowOverlap="1" wp14:anchorId="79337425" wp14:editId="00033FE3">
                <wp:simplePos x="0" y="0"/>
                <wp:positionH relativeFrom="margin">
                  <wp:posOffset>227330</wp:posOffset>
                </wp:positionH>
                <wp:positionV relativeFrom="paragraph">
                  <wp:posOffset>4361247</wp:posOffset>
                </wp:positionV>
                <wp:extent cx="5804535" cy="1404620"/>
                <wp:effectExtent l="0" t="0" r="0" b="1270"/>
                <wp:wrapSquare wrapText="bothSides"/>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535" cy="1404620"/>
                        </a:xfrm>
                        <a:prstGeom prst="rect">
                          <a:avLst/>
                        </a:prstGeom>
                        <a:noFill/>
                        <a:ln w="9525">
                          <a:noFill/>
                          <a:miter lim="800000"/>
                          <a:headEnd/>
                          <a:tailEnd/>
                        </a:ln>
                      </wps:spPr>
                      <wps:txbx>
                        <w:txbxContent>
                          <w:p w14:paraId="0FF57881" w14:textId="7C9A9389" w:rsidR="00B32E31" w:rsidRDefault="00B32E31" w:rsidP="00B32E31">
                            <w:pPr>
                              <w:rPr>
                                <w:rFonts w:ascii="Arial" w:hAnsi="Arial" w:cs="Arial"/>
                                <w:b/>
                                <w:bCs/>
                                <w:sz w:val="28"/>
                                <w:szCs w:val="28"/>
                              </w:rPr>
                            </w:pPr>
                            <w:r>
                              <w:rPr>
                                <w:rFonts w:ascii="Arial" w:hAnsi="Arial" w:cs="Arial"/>
                                <w:b/>
                                <w:bCs/>
                                <w:sz w:val="28"/>
                                <w:szCs w:val="28"/>
                              </w:rPr>
                              <w:t>TRAINING ORGANIZATION</w:t>
                            </w:r>
                            <w:r>
                              <w:rPr>
                                <w:rFonts w:ascii="Arial" w:hAnsi="Arial" w:cs="Arial"/>
                                <w:b/>
                                <w:bCs/>
                                <w:sz w:val="28"/>
                                <w:szCs w:val="28"/>
                              </w:rPr>
                              <w:tab/>
                            </w:r>
                            <w:r>
                              <w:rPr>
                                <w:rFonts w:ascii="Arial" w:hAnsi="Arial" w:cs="Arial"/>
                                <w:b/>
                                <w:bCs/>
                                <w:sz w:val="28"/>
                                <w:szCs w:val="28"/>
                              </w:rPr>
                              <w:tab/>
                              <w:t xml:space="preserve">: </w:t>
                            </w:r>
                            <w:r w:rsidR="00675C6A">
                              <w:rPr>
                                <w:rFonts w:ascii="Arial" w:hAnsi="Arial" w:cs="Arial"/>
                                <w:b/>
                                <w:bCs/>
                                <w:sz w:val="28"/>
                                <w:szCs w:val="28"/>
                              </w:rPr>
                              <w:t>LIVING ANALYTICS RESEARCH</w:t>
                            </w:r>
                          </w:p>
                          <w:p w14:paraId="45E33B9C" w14:textId="5F910291" w:rsidR="00675C6A" w:rsidRDefault="00675C6A" w:rsidP="00B32E31">
                            <w:pPr>
                              <w:rPr>
                                <w:rFonts w:ascii="Arial" w:hAnsi="Arial" w:cs="Arial"/>
                                <w:b/>
                                <w:bCs/>
                                <w:sz w:val="28"/>
                                <w:szCs w:val="28"/>
                              </w:rPr>
                            </w:pPr>
                            <w:r>
                              <w:rPr>
                                <w:rFonts w:ascii="Arial" w:hAnsi="Arial" w:cs="Arial"/>
                                <w:b/>
                                <w:bCs/>
                                <w:sz w:val="28"/>
                                <w:szCs w:val="28"/>
                              </w:rPr>
                              <w:t xml:space="preserve">                                                </w:t>
                            </w:r>
                            <w:r>
                              <w:rPr>
                                <w:rFonts w:ascii="Arial" w:hAnsi="Arial" w:cs="Arial"/>
                                <w:b/>
                                <w:bCs/>
                                <w:sz w:val="28"/>
                                <w:szCs w:val="28"/>
                              </w:rPr>
                              <w:tab/>
                            </w:r>
                            <w:r w:rsidR="00F9685B">
                              <w:rPr>
                                <w:rFonts w:ascii="Arial" w:hAnsi="Arial" w:cs="Arial"/>
                                <w:b/>
                                <w:bCs/>
                                <w:sz w:val="28"/>
                                <w:szCs w:val="28"/>
                              </w:rPr>
                              <w:t xml:space="preserve"> </w:t>
                            </w:r>
                            <w:r>
                              <w:rPr>
                                <w:rFonts w:ascii="Arial" w:hAnsi="Arial" w:cs="Arial"/>
                                <w:b/>
                                <w:bCs/>
                                <w:sz w:val="28"/>
                                <w:szCs w:val="28"/>
                              </w:rPr>
                              <w:t xml:space="preserve"> CENTER</w:t>
                            </w:r>
                          </w:p>
                          <w:p w14:paraId="571CA92E" w14:textId="66B73D1E" w:rsidR="00B32E31" w:rsidRDefault="00B32E31" w:rsidP="00B32E31">
                            <w:pPr>
                              <w:rPr>
                                <w:rFonts w:ascii="Arial" w:hAnsi="Arial" w:cs="Arial"/>
                                <w:b/>
                                <w:bCs/>
                                <w:sz w:val="28"/>
                                <w:szCs w:val="28"/>
                              </w:rPr>
                            </w:pPr>
                            <w:r>
                              <w:rPr>
                                <w:rFonts w:ascii="Arial" w:hAnsi="Arial" w:cs="Arial"/>
                                <w:b/>
                                <w:bCs/>
                                <w:sz w:val="28"/>
                                <w:szCs w:val="28"/>
                              </w:rPr>
                              <w:t>PERIOD OF TRAINING</w:t>
                            </w:r>
                            <w:r>
                              <w:rPr>
                                <w:rFonts w:ascii="Arial" w:hAnsi="Arial" w:cs="Arial"/>
                                <w:b/>
                                <w:bCs/>
                                <w:sz w:val="28"/>
                                <w:szCs w:val="28"/>
                              </w:rPr>
                              <w:tab/>
                            </w:r>
                            <w:r>
                              <w:rPr>
                                <w:rFonts w:ascii="Arial" w:hAnsi="Arial" w:cs="Arial"/>
                                <w:b/>
                                <w:bCs/>
                                <w:sz w:val="28"/>
                                <w:szCs w:val="28"/>
                              </w:rPr>
                              <w:tab/>
                              <w:t xml:space="preserve">: FROM 25/02/2019 TO </w:t>
                            </w:r>
                            <w:r w:rsidR="002D07D1">
                              <w:rPr>
                                <w:rFonts w:ascii="Arial" w:hAnsi="Arial" w:cs="Arial"/>
                                <w:b/>
                                <w:bCs/>
                                <w:sz w:val="28"/>
                                <w:szCs w:val="28"/>
                              </w:rPr>
                              <w:t>26</w:t>
                            </w:r>
                            <w:r>
                              <w:rPr>
                                <w:rFonts w:ascii="Arial" w:hAnsi="Arial" w:cs="Arial"/>
                                <w:b/>
                                <w:bCs/>
                                <w:sz w:val="28"/>
                                <w:szCs w:val="28"/>
                              </w:rPr>
                              <w:t>/07/2019</w:t>
                            </w:r>
                          </w:p>
                          <w:p w14:paraId="01932C05" w14:textId="77777777" w:rsidR="00B32E31" w:rsidRPr="004349BB" w:rsidRDefault="00B32E31" w:rsidP="00B32E31">
                            <w:pPr>
                              <w:rPr>
                                <w:rFonts w:ascii="Arial" w:hAnsi="Arial" w:cs="Arial"/>
                                <w:b/>
                                <w:bCs/>
                                <w:sz w:val="28"/>
                                <w:szCs w:val="28"/>
                              </w:rPr>
                            </w:pPr>
                            <w:r>
                              <w:rPr>
                                <w:rFonts w:ascii="Arial" w:hAnsi="Arial" w:cs="Arial"/>
                                <w:b/>
                                <w:bCs/>
                                <w:sz w:val="28"/>
                                <w:szCs w:val="28"/>
                              </w:rPr>
                              <w:t>FIELD OF SPECIALIZATION</w:t>
                            </w:r>
                            <w:r>
                              <w:rPr>
                                <w:rFonts w:ascii="Arial" w:hAnsi="Arial" w:cs="Arial"/>
                                <w:b/>
                                <w:bCs/>
                                <w:sz w:val="28"/>
                                <w:szCs w:val="28"/>
                              </w:rPr>
                              <w:tab/>
                              <w:t>: COMPUTER ENGINEERING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337425" id="Text Box 24" o:spid="_x0000_s1027" type="#_x0000_t202" style="position:absolute;margin-left:17.9pt;margin-top:343.4pt;width:457.0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" filled="f" stroked="f">
                <v:textbox style="mso-fit-shape-to-text:t">
                  <w:txbxContent>
                    <w:p w14:paraId="0FF57881" w14:textId="7C9A9389" w:rsidR="00B32E31" w:rsidRDefault="00B32E31" w:rsidP="00B32E31">
                      <w:pPr>
                        <w:rPr>
                          <w:rFonts w:ascii="Arial" w:hAnsi="Arial" w:cs="Arial"/>
                          <w:b/>
                          <w:bCs/>
                          <w:sz w:val="28"/>
                          <w:szCs w:val="28"/>
                        </w:rPr>
                      </w:pPr>
                      <w:r>
                        <w:rPr>
                          <w:rFonts w:ascii="Arial" w:hAnsi="Arial" w:cs="Arial"/>
                          <w:b/>
                          <w:bCs/>
                          <w:sz w:val="28"/>
                          <w:szCs w:val="28"/>
                        </w:rPr>
                        <w:t>TRAINING ORGANIZATION</w:t>
                      </w:r>
                      <w:r>
                        <w:rPr>
                          <w:rFonts w:ascii="Arial" w:hAnsi="Arial" w:cs="Arial"/>
                          <w:b/>
                          <w:bCs/>
                          <w:sz w:val="28"/>
                          <w:szCs w:val="28"/>
                        </w:rPr>
                        <w:tab/>
                      </w:r>
                      <w:r>
                        <w:rPr>
                          <w:rFonts w:ascii="Arial" w:hAnsi="Arial" w:cs="Arial"/>
                          <w:b/>
                          <w:bCs/>
                          <w:sz w:val="28"/>
                          <w:szCs w:val="28"/>
                        </w:rPr>
                        <w:tab/>
                        <w:t xml:space="preserve">: </w:t>
                      </w:r>
                      <w:r w:rsidR="00675C6A">
                        <w:rPr>
                          <w:rFonts w:ascii="Arial" w:hAnsi="Arial" w:cs="Arial"/>
                          <w:b/>
                          <w:bCs/>
                          <w:sz w:val="28"/>
                          <w:szCs w:val="28"/>
                        </w:rPr>
                        <w:t>LIVING ANALYTICS RESEARCH</w:t>
                      </w:r>
                    </w:p>
                    <w:p w14:paraId="45E33B9C" w14:textId="5F910291" w:rsidR="00675C6A" w:rsidRDefault="00675C6A" w:rsidP="00B32E31">
                      <w:pPr>
                        <w:rPr>
                          <w:rFonts w:ascii="Arial" w:hAnsi="Arial" w:cs="Arial"/>
                          <w:b/>
                          <w:bCs/>
                          <w:sz w:val="28"/>
                          <w:szCs w:val="28"/>
                        </w:rPr>
                      </w:pPr>
                      <w:r>
                        <w:rPr>
                          <w:rFonts w:ascii="Arial" w:hAnsi="Arial" w:cs="Arial"/>
                          <w:b/>
                          <w:bCs/>
                          <w:sz w:val="28"/>
                          <w:szCs w:val="28"/>
                        </w:rPr>
                        <w:t xml:space="preserve">                                                </w:t>
                      </w:r>
                      <w:r>
                        <w:rPr>
                          <w:rFonts w:ascii="Arial" w:hAnsi="Arial" w:cs="Arial"/>
                          <w:b/>
                          <w:bCs/>
                          <w:sz w:val="28"/>
                          <w:szCs w:val="28"/>
                        </w:rPr>
                        <w:tab/>
                      </w:r>
                      <w:r w:rsidR="00F9685B">
                        <w:rPr>
                          <w:rFonts w:ascii="Arial" w:hAnsi="Arial" w:cs="Arial"/>
                          <w:b/>
                          <w:bCs/>
                          <w:sz w:val="28"/>
                          <w:szCs w:val="28"/>
                        </w:rPr>
                        <w:t xml:space="preserve"> </w:t>
                      </w:r>
                      <w:r>
                        <w:rPr>
                          <w:rFonts w:ascii="Arial" w:hAnsi="Arial" w:cs="Arial"/>
                          <w:b/>
                          <w:bCs/>
                          <w:sz w:val="28"/>
                          <w:szCs w:val="28"/>
                        </w:rPr>
                        <w:t xml:space="preserve"> </w:t>
                      </w:r>
                      <w:r>
                        <w:rPr>
                          <w:rFonts w:ascii="Arial" w:hAnsi="Arial" w:cs="Arial"/>
                          <w:b/>
                          <w:bCs/>
                          <w:sz w:val="28"/>
                          <w:szCs w:val="28"/>
                        </w:rPr>
                        <w:t>CENTER</w:t>
                      </w:r>
                    </w:p>
                    <w:p w14:paraId="571CA92E" w14:textId="66B73D1E" w:rsidR="00B32E31" w:rsidRDefault="00B32E31" w:rsidP="00B32E31">
                      <w:pPr>
                        <w:rPr>
                          <w:rFonts w:ascii="Arial" w:hAnsi="Arial" w:cs="Arial"/>
                          <w:b/>
                          <w:bCs/>
                          <w:sz w:val="28"/>
                          <w:szCs w:val="28"/>
                        </w:rPr>
                      </w:pPr>
                      <w:r>
                        <w:rPr>
                          <w:rFonts w:ascii="Arial" w:hAnsi="Arial" w:cs="Arial"/>
                          <w:b/>
                          <w:bCs/>
                          <w:sz w:val="28"/>
                          <w:szCs w:val="28"/>
                        </w:rPr>
                        <w:t>PERIOD OF TRAINING</w:t>
                      </w:r>
                      <w:r>
                        <w:rPr>
                          <w:rFonts w:ascii="Arial" w:hAnsi="Arial" w:cs="Arial"/>
                          <w:b/>
                          <w:bCs/>
                          <w:sz w:val="28"/>
                          <w:szCs w:val="28"/>
                        </w:rPr>
                        <w:tab/>
                      </w:r>
                      <w:r>
                        <w:rPr>
                          <w:rFonts w:ascii="Arial" w:hAnsi="Arial" w:cs="Arial"/>
                          <w:b/>
                          <w:bCs/>
                          <w:sz w:val="28"/>
                          <w:szCs w:val="28"/>
                        </w:rPr>
                        <w:tab/>
                        <w:t xml:space="preserve">: FROM 25/02/2019 TO </w:t>
                      </w:r>
                      <w:r w:rsidR="002D07D1">
                        <w:rPr>
                          <w:rFonts w:ascii="Arial" w:hAnsi="Arial" w:cs="Arial"/>
                          <w:b/>
                          <w:bCs/>
                          <w:sz w:val="28"/>
                          <w:szCs w:val="28"/>
                        </w:rPr>
                        <w:t>26</w:t>
                      </w:r>
                      <w:r>
                        <w:rPr>
                          <w:rFonts w:ascii="Arial" w:hAnsi="Arial" w:cs="Arial"/>
                          <w:b/>
                          <w:bCs/>
                          <w:sz w:val="28"/>
                          <w:szCs w:val="28"/>
                        </w:rPr>
                        <w:t>/07/2019</w:t>
                      </w:r>
                    </w:p>
                    <w:p w14:paraId="01932C05" w14:textId="77777777" w:rsidR="00B32E31" w:rsidRPr="004349BB" w:rsidRDefault="00B32E31" w:rsidP="00B32E31">
                      <w:pPr>
                        <w:rPr>
                          <w:rFonts w:ascii="Arial" w:hAnsi="Arial" w:cs="Arial"/>
                          <w:b/>
                          <w:bCs/>
                          <w:sz w:val="28"/>
                          <w:szCs w:val="28"/>
                        </w:rPr>
                      </w:pPr>
                      <w:r>
                        <w:rPr>
                          <w:rFonts w:ascii="Arial" w:hAnsi="Arial" w:cs="Arial"/>
                          <w:b/>
                          <w:bCs/>
                          <w:sz w:val="28"/>
                          <w:szCs w:val="28"/>
                        </w:rPr>
                        <w:t>FIELD OF SPECIALIZATION</w:t>
                      </w:r>
                      <w:r>
                        <w:rPr>
                          <w:rFonts w:ascii="Arial" w:hAnsi="Arial" w:cs="Arial"/>
                          <w:b/>
                          <w:bCs/>
                          <w:sz w:val="28"/>
                          <w:szCs w:val="28"/>
                        </w:rPr>
                        <w:tab/>
                        <w:t>: COMPUTER ENGINEERING</w:t>
                      </w:r>
                    </w:p>
                  </w:txbxContent>
                </v:textbox>
                <w10:wrap type="square" anchorx="margin"/>
              </v:shape>
            </w:pict>
          </mc:Fallback>
        </mc:AlternateContent>
      </w:r>
      <w:r w:rsidR="00B32E31">
        <w:rPr>
          <w:noProof/>
        </w:rPr>
        <mc:AlternateContent>
          <mc:Choice Requires="wps">
            <w:drawing>
              <wp:anchor distT="0" distB="0" distL="114300" distR="114300" simplePos="0" relativeHeight="251659264" behindDoc="0" locked="0" layoutInCell="1" allowOverlap="1" wp14:anchorId="7B9A2EA6" wp14:editId="64FC8097">
                <wp:simplePos x="0" y="0"/>
                <wp:positionH relativeFrom="margin">
                  <wp:posOffset>0</wp:posOffset>
                </wp:positionH>
                <wp:positionV relativeFrom="paragraph">
                  <wp:posOffset>-635</wp:posOffset>
                </wp:positionV>
                <wp:extent cx="6280150" cy="9582150"/>
                <wp:effectExtent l="0" t="0" r="25400" b="19050"/>
                <wp:wrapNone/>
                <wp:docPr id="5" name="Rectangle 5"/>
                <wp:cNvGraphicFramePr/>
                <a:graphic xmlns:a="http://schemas.openxmlformats.org/drawingml/2006/main">
                  <a:graphicData uri="http://schemas.microsoft.com/office/word/2010/wordprocessingShape">
                    <wps:wsp>
                      <wps:cNvSpPr/>
                      <wps:spPr>
                        <a:xfrm>
                          <a:off x="0" y="0"/>
                          <a:ext cx="6280150" cy="95821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E1132" id="Rectangle 5" o:spid="_x0000_s1026" style="position:absolute;margin-left:0;margin-top:-.05pt;width:494.5pt;height:75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" filled="f" strokecolor="black [3213]" strokeweight="1pt">
                <w10:wrap anchorx="margin"/>
              </v:rect>
            </w:pict>
          </mc:Fallback>
        </mc:AlternateContent>
      </w:r>
      <w:r w:rsidR="00B32E31" w:rsidRPr="00D67A49">
        <w:rPr>
          <w:rFonts w:cs="Times New Roman"/>
          <w:noProof/>
        </w:rPr>
        <mc:AlternateContent>
          <mc:Choice Requires="wps">
            <w:drawing>
              <wp:anchor distT="45720" distB="45720" distL="114300" distR="114300" simplePos="0" relativeHeight="251662336" behindDoc="0" locked="0" layoutInCell="1" allowOverlap="1" wp14:anchorId="45DE00D7" wp14:editId="57EE9B12">
                <wp:simplePos x="0" y="0"/>
                <wp:positionH relativeFrom="margin">
                  <wp:posOffset>3468370</wp:posOffset>
                </wp:positionH>
                <wp:positionV relativeFrom="paragraph">
                  <wp:posOffset>8229600</wp:posOffset>
                </wp:positionV>
                <wp:extent cx="2750820" cy="754380"/>
                <wp:effectExtent l="0" t="0" r="0" b="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754380"/>
                        </a:xfrm>
                        <a:prstGeom prst="rect">
                          <a:avLst/>
                        </a:prstGeom>
                        <a:noFill/>
                        <a:ln w="9525">
                          <a:noFill/>
                          <a:miter lim="800000"/>
                          <a:headEnd/>
                          <a:tailEnd/>
                        </a:ln>
                      </wps:spPr>
                      <wps:txbx>
                        <w:txbxContent>
                          <w:p w14:paraId="29955AE1" w14:textId="37110E37" w:rsidR="00B32E31" w:rsidRDefault="007065B4" w:rsidP="00B32E31">
                            <w:pPr>
                              <w:rPr>
                                <w:rFonts w:ascii="Arial" w:hAnsi="Arial" w:cs="Arial"/>
                                <w:b/>
                                <w:bCs/>
                                <w:sz w:val="28"/>
                                <w:szCs w:val="28"/>
                              </w:rPr>
                            </w:pPr>
                            <w:r>
                              <w:rPr>
                                <w:rFonts w:ascii="Arial" w:hAnsi="Arial" w:cs="Arial"/>
                                <w:b/>
                                <w:bCs/>
                                <w:sz w:val="28"/>
                                <w:szCs w:val="28"/>
                              </w:rPr>
                              <w:t>G. C. JAYATILAKA</w:t>
                            </w:r>
                          </w:p>
                          <w:p w14:paraId="61CC38DC" w14:textId="2D4129B8" w:rsidR="00B32E31" w:rsidRPr="004349BB" w:rsidRDefault="00B32E31" w:rsidP="00B32E31">
                            <w:pPr>
                              <w:rPr>
                                <w:rFonts w:ascii="Arial" w:hAnsi="Arial" w:cs="Arial"/>
                                <w:b/>
                                <w:bCs/>
                                <w:sz w:val="28"/>
                                <w:szCs w:val="28"/>
                              </w:rPr>
                            </w:pPr>
                            <w:r>
                              <w:rPr>
                                <w:rFonts w:ascii="Arial" w:hAnsi="Arial" w:cs="Arial"/>
                                <w:b/>
                                <w:bCs/>
                                <w:sz w:val="28"/>
                                <w:szCs w:val="28"/>
                              </w:rPr>
                              <w:t>E/14/</w:t>
                            </w:r>
                            <w:r w:rsidR="007065B4">
                              <w:rPr>
                                <w:rFonts w:ascii="Arial" w:hAnsi="Arial" w:cs="Arial"/>
                                <w:b/>
                                <w:bCs/>
                                <w:sz w:val="28"/>
                                <w:szCs w:val="28"/>
                              </w:rPr>
                              <w:t>158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E00D7" id="Text Box 8" o:spid="_x0000_s1028" type="#_x0000_t202" style="position:absolute;margin-left:273.1pt;margin-top:9in;width:216.6pt;height:59.4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" filled="f" stroked="f">
                <v:textbox>
                  <w:txbxContent>
                    <w:p w14:paraId="29955AE1" w14:textId="37110E37" w:rsidR="00B32E31" w:rsidRDefault="007065B4" w:rsidP="00B32E31">
                      <w:pPr>
                        <w:rPr>
                          <w:rFonts w:ascii="Arial" w:hAnsi="Arial" w:cs="Arial"/>
                          <w:b/>
                          <w:bCs/>
                          <w:sz w:val="28"/>
                          <w:szCs w:val="28"/>
                        </w:rPr>
                      </w:pPr>
                      <w:r>
                        <w:rPr>
                          <w:rFonts w:ascii="Arial" w:hAnsi="Arial" w:cs="Arial"/>
                          <w:b/>
                          <w:bCs/>
                          <w:sz w:val="28"/>
                          <w:szCs w:val="28"/>
                        </w:rPr>
                        <w:t>G. C. JAYATILAKA</w:t>
                      </w:r>
                    </w:p>
                    <w:p w14:paraId="61CC38DC" w14:textId="2D4129B8" w:rsidR="00B32E31" w:rsidRPr="004349BB" w:rsidRDefault="00B32E31" w:rsidP="00B32E31">
                      <w:pPr>
                        <w:rPr>
                          <w:rFonts w:ascii="Arial" w:hAnsi="Arial" w:cs="Arial"/>
                          <w:b/>
                          <w:bCs/>
                          <w:sz w:val="28"/>
                          <w:szCs w:val="28"/>
                        </w:rPr>
                      </w:pPr>
                      <w:r>
                        <w:rPr>
                          <w:rFonts w:ascii="Arial" w:hAnsi="Arial" w:cs="Arial"/>
                          <w:b/>
                          <w:bCs/>
                          <w:sz w:val="28"/>
                          <w:szCs w:val="28"/>
                        </w:rPr>
                        <w:t>E/14/</w:t>
                      </w:r>
                      <w:r w:rsidR="007065B4">
                        <w:rPr>
                          <w:rFonts w:ascii="Arial" w:hAnsi="Arial" w:cs="Arial"/>
                          <w:b/>
                          <w:bCs/>
                          <w:sz w:val="28"/>
                          <w:szCs w:val="28"/>
                        </w:rPr>
                        <w:t>158</w:t>
                      </w:r>
                    </w:p>
                  </w:txbxContent>
                </v:textbox>
                <w10:wrap type="square" anchorx="margin"/>
              </v:shape>
            </w:pict>
          </mc:Fallback>
        </mc:AlternateContent>
      </w:r>
    </w:p>
    <w:p w14:paraId="5673684F" w14:textId="383FB7D3" w:rsidR="00884814" w:rsidRPr="00884814" w:rsidRDefault="007C24FD">
      <w:pPr>
        <w:pStyle w:val="h1"/>
        <w:spacing w:line="360" w:lineRule="auto"/>
        <w:jc w:val="center"/>
        <w:outlineLvl w:val="0"/>
        <w:rPr>
          <w:rFonts w:ascii="Times New Roman" w:hAnsi="Times New Roman" w:cs="Times New Roman"/>
          <w:b/>
          <w:sz w:val="28"/>
          <w:szCs w:val="28"/>
        </w:rPr>
        <w:pPrChange w:id="0" w:author="Jayatilaka Gihan" w:date="2020-03-01T09:50:00Z">
          <w:pPr>
            <w:pStyle w:val="h1"/>
            <w:jc w:val="center"/>
            <w:outlineLvl w:val="0"/>
          </w:pPr>
        </w:pPrChange>
      </w:pPr>
      <w:bookmarkStart w:id="1" w:name="_Toc33954155"/>
      <w:bookmarkStart w:id="2" w:name="_Toc33954267"/>
      <w:r w:rsidRPr="00884814">
        <w:rPr>
          <w:rFonts w:ascii="Times New Roman" w:hAnsi="Times New Roman" w:cs="Times New Roman"/>
          <w:b/>
          <w:sz w:val="28"/>
          <w:szCs w:val="28"/>
        </w:rPr>
        <w:lastRenderedPageBreak/>
        <w:t>ACKNOWLEDGMENTS</w:t>
      </w:r>
      <w:bookmarkEnd w:id="1"/>
      <w:bookmarkEnd w:id="2"/>
    </w:p>
    <w:p w14:paraId="2F6A0F10" w14:textId="73AA31FB" w:rsidR="00884814" w:rsidRPr="00884814" w:rsidRDefault="00884814">
      <w:pPr>
        <w:spacing w:line="360" w:lineRule="auto"/>
        <w:jc w:val="both"/>
        <w:rPr>
          <w:rFonts w:ascii="Times New Roman" w:hAnsi="Times New Roman" w:cs="Times New Roman"/>
          <w:sz w:val="24"/>
          <w:szCs w:val="24"/>
        </w:rPr>
        <w:pPrChange w:id="3" w:author="Jayatilaka Gihan" w:date="2020-03-01T09:50:00Z">
          <w:pPr>
            <w:jc w:val="both"/>
          </w:pPr>
        </w:pPrChange>
      </w:pPr>
      <w:r w:rsidRPr="00884814">
        <w:rPr>
          <w:rFonts w:ascii="Times New Roman" w:hAnsi="Times New Roman" w:cs="Times New Roman"/>
          <w:sz w:val="24"/>
          <w:szCs w:val="24"/>
        </w:rPr>
        <w:t>The success I achieved during my training was not a solo effort by any means.</w:t>
      </w:r>
      <w:r>
        <w:rPr>
          <w:rFonts w:ascii="Times New Roman" w:hAnsi="Times New Roman" w:cs="Times New Roman"/>
          <w:sz w:val="24"/>
          <w:szCs w:val="24"/>
        </w:rPr>
        <w:t xml:space="preserve"> </w:t>
      </w:r>
      <w:r w:rsidRPr="00884814">
        <w:rPr>
          <w:rFonts w:ascii="Times New Roman" w:hAnsi="Times New Roman" w:cs="Times New Roman"/>
          <w:sz w:val="24"/>
          <w:szCs w:val="24"/>
        </w:rPr>
        <w:t>Hence, it is with great pleasure, that I acknowledge and extend my gratitude to those who</w:t>
      </w:r>
      <w:r>
        <w:rPr>
          <w:rFonts w:ascii="Times New Roman" w:hAnsi="Times New Roman" w:cs="Times New Roman"/>
          <w:sz w:val="24"/>
          <w:szCs w:val="24"/>
        </w:rPr>
        <w:t xml:space="preserve"> </w:t>
      </w:r>
      <w:r w:rsidRPr="00884814">
        <w:rPr>
          <w:rFonts w:ascii="Times New Roman" w:hAnsi="Times New Roman" w:cs="Times New Roman"/>
          <w:sz w:val="24"/>
          <w:szCs w:val="24"/>
        </w:rPr>
        <w:t>contributed towards the success of my internship.</w:t>
      </w:r>
    </w:p>
    <w:p w14:paraId="2255EF26" w14:textId="4ACBF19E" w:rsidR="00884814" w:rsidRPr="00884814" w:rsidRDefault="00884814">
      <w:pPr>
        <w:spacing w:line="360" w:lineRule="auto"/>
        <w:jc w:val="both"/>
        <w:rPr>
          <w:rFonts w:ascii="Times New Roman" w:hAnsi="Times New Roman" w:cs="Times New Roman"/>
          <w:sz w:val="24"/>
          <w:szCs w:val="24"/>
        </w:rPr>
        <w:pPrChange w:id="4" w:author="Jayatilaka Gihan" w:date="2020-03-01T09:50:00Z">
          <w:pPr>
            <w:jc w:val="both"/>
          </w:pPr>
        </w:pPrChange>
      </w:pPr>
      <w:r w:rsidRPr="00884814">
        <w:rPr>
          <w:rFonts w:ascii="Times New Roman" w:hAnsi="Times New Roman" w:cs="Times New Roman"/>
          <w:sz w:val="24"/>
          <w:szCs w:val="24"/>
        </w:rPr>
        <w:t xml:space="preserve">I would like to extend my </w:t>
      </w:r>
      <w:r w:rsidR="00C53573">
        <w:rPr>
          <w:rFonts w:ascii="Times New Roman" w:hAnsi="Times New Roman" w:cs="Times New Roman"/>
          <w:sz w:val="24"/>
          <w:szCs w:val="24"/>
        </w:rPr>
        <w:t>heartfelt</w:t>
      </w:r>
      <w:r w:rsidRPr="00884814">
        <w:rPr>
          <w:rFonts w:ascii="Times New Roman" w:hAnsi="Times New Roman" w:cs="Times New Roman"/>
          <w:sz w:val="24"/>
          <w:szCs w:val="24"/>
        </w:rPr>
        <w:t xml:space="preserve"> gratitude to Professor </w:t>
      </w:r>
      <w:r>
        <w:rPr>
          <w:rFonts w:ascii="Times New Roman" w:hAnsi="Times New Roman" w:cs="Times New Roman"/>
          <w:sz w:val="24"/>
          <w:szCs w:val="24"/>
        </w:rPr>
        <w:t>Archan Misra</w:t>
      </w:r>
      <w:r w:rsidRPr="00884814">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4B1A5B">
        <w:rPr>
          <w:rFonts w:ascii="Times New Roman" w:hAnsi="Times New Roman" w:cs="Times New Roman"/>
          <w:sz w:val="24"/>
          <w:szCs w:val="24"/>
        </w:rPr>
        <w:t>D</w:t>
      </w:r>
      <w:r>
        <w:rPr>
          <w:rFonts w:ascii="Times New Roman" w:hAnsi="Times New Roman" w:cs="Times New Roman"/>
          <w:sz w:val="24"/>
          <w:szCs w:val="24"/>
        </w:rPr>
        <w:t xml:space="preserve">ean of </w:t>
      </w:r>
      <w:r w:rsidR="004B1A5B">
        <w:rPr>
          <w:rFonts w:ascii="Times New Roman" w:hAnsi="Times New Roman" w:cs="Times New Roman"/>
          <w:sz w:val="24"/>
          <w:szCs w:val="24"/>
        </w:rPr>
        <w:t>R</w:t>
      </w:r>
      <w:r>
        <w:rPr>
          <w:rFonts w:ascii="Times New Roman" w:hAnsi="Times New Roman" w:cs="Times New Roman"/>
          <w:sz w:val="24"/>
          <w:szCs w:val="24"/>
        </w:rPr>
        <w:t>esearch</w:t>
      </w:r>
      <w:r w:rsidRPr="00884814">
        <w:rPr>
          <w:rFonts w:ascii="Times New Roman" w:hAnsi="Times New Roman" w:cs="Times New Roman"/>
          <w:sz w:val="24"/>
          <w:szCs w:val="24"/>
        </w:rPr>
        <w:t xml:space="preserve"> </w:t>
      </w:r>
      <w:r>
        <w:rPr>
          <w:rFonts w:ascii="Times New Roman" w:hAnsi="Times New Roman" w:cs="Times New Roman"/>
          <w:sz w:val="24"/>
          <w:szCs w:val="24"/>
        </w:rPr>
        <w:t xml:space="preserve">at </w:t>
      </w:r>
      <w:r w:rsidRPr="00884814">
        <w:rPr>
          <w:rFonts w:ascii="Times New Roman" w:hAnsi="Times New Roman" w:cs="Times New Roman"/>
          <w:sz w:val="24"/>
          <w:szCs w:val="24"/>
        </w:rPr>
        <w:t xml:space="preserve">the </w:t>
      </w:r>
      <w:r w:rsidR="00633FF7">
        <w:rPr>
          <w:rFonts w:ascii="Times New Roman" w:hAnsi="Times New Roman" w:cs="Times New Roman"/>
          <w:sz w:val="24"/>
          <w:szCs w:val="24"/>
        </w:rPr>
        <w:t>S</w:t>
      </w:r>
      <w:r w:rsidRPr="00884814">
        <w:rPr>
          <w:rFonts w:ascii="Times New Roman" w:hAnsi="Times New Roman" w:cs="Times New Roman"/>
          <w:sz w:val="24"/>
          <w:szCs w:val="24"/>
        </w:rPr>
        <w:t xml:space="preserve">chool of </w:t>
      </w:r>
      <w:r w:rsidR="00633FF7">
        <w:rPr>
          <w:rFonts w:ascii="Times New Roman" w:hAnsi="Times New Roman" w:cs="Times New Roman"/>
          <w:sz w:val="24"/>
          <w:szCs w:val="24"/>
        </w:rPr>
        <w:t>I</w:t>
      </w:r>
      <w:r w:rsidRPr="00884814">
        <w:rPr>
          <w:rFonts w:ascii="Times New Roman" w:hAnsi="Times New Roman" w:cs="Times New Roman"/>
          <w:sz w:val="24"/>
          <w:szCs w:val="24"/>
        </w:rPr>
        <w:t xml:space="preserve">nformation </w:t>
      </w:r>
      <w:r w:rsidR="00633FF7">
        <w:rPr>
          <w:rFonts w:ascii="Times New Roman" w:hAnsi="Times New Roman" w:cs="Times New Roman"/>
          <w:sz w:val="24"/>
          <w:szCs w:val="24"/>
        </w:rPr>
        <w:t>S</w:t>
      </w:r>
      <w:r w:rsidRPr="00884814">
        <w:rPr>
          <w:rFonts w:ascii="Times New Roman" w:hAnsi="Times New Roman" w:cs="Times New Roman"/>
          <w:sz w:val="24"/>
          <w:szCs w:val="24"/>
        </w:rPr>
        <w:t>ystems, Singapore Management University, my</w:t>
      </w:r>
      <w:r>
        <w:rPr>
          <w:rFonts w:ascii="Times New Roman" w:hAnsi="Times New Roman" w:cs="Times New Roman"/>
          <w:sz w:val="24"/>
          <w:szCs w:val="24"/>
        </w:rPr>
        <w:t xml:space="preserve"> </w:t>
      </w:r>
      <w:r w:rsidRPr="00884814">
        <w:rPr>
          <w:rFonts w:ascii="Times New Roman" w:hAnsi="Times New Roman" w:cs="Times New Roman"/>
          <w:sz w:val="24"/>
          <w:szCs w:val="24"/>
        </w:rPr>
        <w:t>primary supervisor and mentor throughout the period of the internship. He was the driving force</w:t>
      </w:r>
      <w:r>
        <w:rPr>
          <w:rFonts w:ascii="Times New Roman" w:hAnsi="Times New Roman" w:cs="Times New Roman"/>
          <w:sz w:val="24"/>
          <w:szCs w:val="24"/>
        </w:rPr>
        <w:t xml:space="preserve"> </w:t>
      </w:r>
      <w:r w:rsidRPr="00884814">
        <w:rPr>
          <w:rFonts w:ascii="Times New Roman" w:hAnsi="Times New Roman" w:cs="Times New Roman"/>
          <w:sz w:val="24"/>
          <w:szCs w:val="24"/>
        </w:rPr>
        <w:t>behind my research project, constantly guiding, advising and motivating me to do my best.</w:t>
      </w:r>
    </w:p>
    <w:p w14:paraId="593B84B1" w14:textId="38C24F57" w:rsidR="00E8030E" w:rsidRDefault="00E8030E">
      <w:pPr>
        <w:spacing w:line="360" w:lineRule="auto"/>
        <w:jc w:val="both"/>
        <w:rPr>
          <w:rFonts w:ascii="Times New Roman" w:hAnsi="Times New Roman" w:cs="Times New Roman"/>
          <w:sz w:val="24"/>
          <w:szCs w:val="24"/>
        </w:rPr>
        <w:pPrChange w:id="5" w:author="Jayatilaka Gihan" w:date="2020-03-01T09:50:00Z">
          <w:pPr>
            <w:jc w:val="both"/>
          </w:pPr>
        </w:pPrChange>
      </w:pPr>
      <w:r>
        <w:rPr>
          <w:rFonts w:ascii="Times New Roman" w:hAnsi="Times New Roman" w:cs="Times New Roman"/>
          <w:sz w:val="24"/>
          <w:szCs w:val="24"/>
        </w:rPr>
        <w:t>Next</w:t>
      </w:r>
      <w:r w:rsidRPr="00884814">
        <w:rPr>
          <w:rFonts w:ascii="Times New Roman" w:hAnsi="Times New Roman" w:cs="Times New Roman"/>
          <w:sz w:val="24"/>
          <w:szCs w:val="24"/>
        </w:rPr>
        <w:t xml:space="preserve">, I would like to thank </w:t>
      </w:r>
      <w:r w:rsidR="00FC0485">
        <w:rPr>
          <w:rFonts w:ascii="Times New Roman" w:hAnsi="Times New Roman" w:cs="Times New Roman"/>
          <w:sz w:val="24"/>
          <w:szCs w:val="24"/>
        </w:rPr>
        <w:t xml:space="preserve">Mr. </w:t>
      </w:r>
      <w:r>
        <w:rPr>
          <w:rFonts w:ascii="Times New Roman" w:hAnsi="Times New Roman" w:cs="Times New Roman"/>
          <w:sz w:val="24"/>
          <w:szCs w:val="24"/>
        </w:rPr>
        <w:t>Vu</w:t>
      </w:r>
      <w:r w:rsidR="00FC0485">
        <w:rPr>
          <w:rFonts w:ascii="Times New Roman" w:hAnsi="Times New Roman" w:cs="Times New Roman"/>
          <w:sz w:val="24"/>
          <w:szCs w:val="24"/>
        </w:rPr>
        <w:t xml:space="preserve"> Tran</w:t>
      </w:r>
      <w:r w:rsidRPr="00884814">
        <w:rPr>
          <w:rFonts w:ascii="Times New Roman" w:hAnsi="Times New Roman" w:cs="Times New Roman"/>
          <w:sz w:val="24"/>
          <w:szCs w:val="24"/>
        </w:rPr>
        <w:t xml:space="preserve">, a </w:t>
      </w:r>
      <w:r>
        <w:rPr>
          <w:rFonts w:ascii="Times New Roman" w:hAnsi="Times New Roman" w:cs="Times New Roman"/>
          <w:sz w:val="24"/>
          <w:szCs w:val="24"/>
        </w:rPr>
        <w:t>5</w:t>
      </w:r>
      <w:r w:rsidRPr="008616AC">
        <w:rPr>
          <w:rFonts w:ascii="Times New Roman" w:hAnsi="Times New Roman" w:cs="Times New Roman"/>
          <w:sz w:val="24"/>
          <w:szCs w:val="24"/>
          <w:vertAlign w:val="superscript"/>
        </w:rPr>
        <w:t>th</w:t>
      </w:r>
      <w:r>
        <w:rPr>
          <w:rFonts w:ascii="Times New Roman" w:hAnsi="Times New Roman" w:cs="Times New Roman"/>
          <w:sz w:val="24"/>
          <w:szCs w:val="24"/>
        </w:rPr>
        <w:t xml:space="preserve"> year PhD student attached to </w:t>
      </w:r>
      <w:r w:rsidRPr="00884814">
        <w:rPr>
          <w:rFonts w:ascii="Times New Roman" w:hAnsi="Times New Roman" w:cs="Times New Roman"/>
          <w:sz w:val="24"/>
          <w:szCs w:val="24"/>
        </w:rPr>
        <w:t xml:space="preserve">LiveLabs Urban Lifestyle Innovation platform, for </w:t>
      </w:r>
      <w:r>
        <w:rPr>
          <w:rFonts w:ascii="Times New Roman" w:hAnsi="Times New Roman" w:cs="Times New Roman"/>
          <w:sz w:val="24"/>
          <w:szCs w:val="24"/>
        </w:rPr>
        <w:t xml:space="preserve">his </w:t>
      </w:r>
      <w:r w:rsidRPr="00884814">
        <w:rPr>
          <w:rFonts w:ascii="Times New Roman" w:hAnsi="Times New Roman" w:cs="Times New Roman"/>
          <w:sz w:val="24"/>
          <w:szCs w:val="24"/>
        </w:rPr>
        <w:t>support</w:t>
      </w:r>
      <w:r>
        <w:rPr>
          <w:rFonts w:ascii="Times New Roman" w:hAnsi="Times New Roman" w:cs="Times New Roman"/>
          <w:sz w:val="24"/>
          <w:szCs w:val="24"/>
        </w:rPr>
        <w:t xml:space="preserve"> </w:t>
      </w:r>
      <w:r w:rsidRPr="00884814">
        <w:rPr>
          <w:rFonts w:ascii="Times New Roman" w:hAnsi="Times New Roman" w:cs="Times New Roman"/>
          <w:sz w:val="24"/>
          <w:szCs w:val="24"/>
        </w:rPr>
        <w:t xml:space="preserve">in making the project a success. </w:t>
      </w:r>
    </w:p>
    <w:p w14:paraId="2E82D4A1" w14:textId="01FBC7BE" w:rsidR="00884814" w:rsidRPr="00884814" w:rsidRDefault="00884814">
      <w:pPr>
        <w:spacing w:line="360" w:lineRule="auto"/>
        <w:jc w:val="both"/>
        <w:rPr>
          <w:rFonts w:ascii="Times New Roman" w:hAnsi="Times New Roman" w:cs="Times New Roman"/>
          <w:sz w:val="24"/>
          <w:szCs w:val="24"/>
        </w:rPr>
        <w:pPrChange w:id="6" w:author="Jayatilaka Gihan" w:date="2020-03-01T09:50:00Z">
          <w:pPr>
            <w:jc w:val="both"/>
          </w:pPr>
        </w:pPrChange>
      </w:pPr>
      <w:r w:rsidRPr="00884814">
        <w:rPr>
          <w:rFonts w:ascii="Times New Roman" w:hAnsi="Times New Roman" w:cs="Times New Roman"/>
          <w:sz w:val="24"/>
          <w:szCs w:val="24"/>
        </w:rPr>
        <w:t xml:space="preserve">Further, I would like to thank my other </w:t>
      </w:r>
      <w:r w:rsidR="00014973">
        <w:rPr>
          <w:rFonts w:ascii="Times New Roman" w:hAnsi="Times New Roman" w:cs="Times New Roman"/>
          <w:sz w:val="24"/>
          <w:szCs w:val="24"/>
        </w:rPr>
        <w:t>advisor</w:t>
      </w:r>
      <w:r w:rsidRPr="00884814">
        <w:rPr>
          <w:rFonts w:ascii="Times New Roman" w:hAnsi="Times New Roman" w:cs="Times New Roman"/>
          <w:sz w:val="24"/>
          <w:szCs w:val="24"/>
        </w:rPr>
        <w:t xml:space="preserve">, </w:t>
      </w:r>
      <w:r w:rsidR="00014973">
        <w:rPr>
          <w:rFonts w:ascii="Times New Roman" w:hAnsi="Times New Roman" w:cs="Times New Roman"/>
          <w:sz w:val="24"/>
          <w:szCs w:val="24"/>
        </w:rPr>
        <w:t xml:space="preserve">Assistant </w:t>
      </w:r>
      <w:r w:rsidRPr="00884814">
        <w:rPr>
          <w:rFonts w:ascii="Times New Roman" w:hAnsi="Times New Roman" w:cs="Times New Roman"/>
          <w:sz w:val="24"/>
          <w:szCs w:val="24"/>
        </w:rPr>
        <w:t xml:space="preserve">Professor </w:t>
      </w:r>
      <w:r w:rsidR="00E96495">
        <w:rPr>
          <w:rFonts w:ascii="Times New Roman" w:hAnsi="Times New Roman" w:cs="Times New Roman"/>
          <w:sz w:val="24"/>
          <w:szCs w:val="24"/>
        </w:rPr>
        <w:t>Ashwin Ashok</w:t>
      </w:r>
      <w:r w:rsidRPr="00884814">
        <w:rPr>
          <w:rFonts w:ascii="Times New Roman" w:hAnsi="Times New Roman" w:cs="Times New Roman"/>
          <w:sz w:val="24"/>
          <w:szCs w:val="24"/>
        </w:rPr>
        <w:t>,</w:t>
      </w:r>
      <w:r>
        <w:rPr>
          <w:rFonts w:ascii="Times New Roman" w:hAnsi="Times New Roman" w:cs="Times New Roman"/>
          <w:sz w:val="24"/>
          <w:szCs w:val="24"/>
        </w:rPr>
        <w:t xml:space="preserve"> </w:t>
      </w:r>
      <w:r w:rsidR="00E96495">
        <w:rPr>
          <w:rFonts w:ascii="Times New Roman" w:hAnsi="Times New Roman" w:cs="Times New Roman"/>
          <w:sz w:val="24"/>
          <w:szCs w:val="24"/>
        </w:rPr>
        <w:t>from Georgia State University</w:t>
      </w:r>
      <w:r w:rsidRPr="00884814">
        <w:rPr>
          <w:rFonts w:ascii="Times New Roman" w:hAnsi="Times New Roman" w:cs="Times New Roman"/>
          <w:sz w:val="24"/>
          <w:szCs w:val="24"/>
        </w:rPr>
        <w:t>, for his immense support and</w:t>
      </w:r>
      <w:r>
        <w:rPr>
          <w:rFonts w:ascii="Times New Roman" w:hAnsi="Times New Roman" w:cs="Times New Roman"/>
          <w:sz w:val="24"/>
          <w:szCs w:val="24"/>
        </w:rPr>
        <w:t xml:space="preserve"> </w:t>
      </w:r>
      <w:r w:rsidRPr="00884814">
        <w:rPr>
          <w:rFonts w:ascii="Times New Roman" w:hAnsi="Times New Roman" w:cs="Times New Roman"/>
          <w:sz w:val="24"/>
          <w:szCs w:val="24"/>
        </w:rPr>
        <w:t xml:space="preserve">invaluable knowledge he imparted on me. </w:t>
      </w:r>
    </w:p>
    <w:p w14:paraId="0D5B4F02" w14:textId="6290F0D6" w:rsidR="00BD273A" w:rsidRDefault="00AF21B7">
      <w:pPr>
        <w:spacing w:line="360" w:lineRule="auto"/>
        <w:jc w:val="both"/>
        <w:rPr>
          <w:rFonts w:ascii="Times New Roman" w:hAnsi="Times New Roman" w:cs="Times New Roman"/>
          <w:sz w:val="24"/>
          <w:szCs w:val="24"/>
        </w:rPr>
        <w:pPrChange w:id="7" w:author="Jayatilaka Gihan" w:date="2020-03-01T09:50:00Z">
          <w:pPr>
            <w:jc w:val="both"/>
          </w:pPr>
        </w:pPrChange>
      </w:pPr>
      <w:r>
        <w:rPr>
          <w:rFonts w:ascii="Times New Roman" w:hAnsi="Times New Roman" w:cs="Times New Roman"/>
          <w:sz w:val="24"/>
          <w:szCs w:val="24"/>
        </w:rPr>
        <w:t>Ms. Lydia Tan, the administrative executive at LARC and Mr. Desmod Yap</w:t>
      </w:r>
      <w:r w:rsidR="00F534A1">
        <w:rPr>
          <w:rFonts w:ascii="Times New Roman" w:hAnsi="Times New Roman" w:cs="Times New Roman"/>
          <w:sz w:val="24"/>
          <w:szCs w:val="24"/>
        </w:rPr>
        <w:t xml:space="preserve">, the </w:t>
      </w:r>
      <w:r w:rsidR="00353B27">
        <w:rPr>
          <w:rFonts w:ascii="Times New Roman" w:hAnsi="Times New Roman" w:cs="Times New Roman"/>
          <w:sz w:val="24"/>
          <w:szCs w:val="24"/>
        </w:rPr>
        <w:t xml:space="preserve">computer engineer at LARC </w:t>
      </w:r>
      <w:r w:rsidR="00D03C2D">
        <w:rPr>
          <w:rFonts w:ascii="Times New Roman" w:hAnsi="Times New Roman" w:cs="Times New Roman"/>
          <w:sz w:val="24"/>
          <w:szCs w:val="24"/>
        </w:rPr>
        <w:t xml:space="preserve">deserves a thank you </w:t>
      </w:r>
      <w:r w:rsidR="00353B27">
        <w:rPr>
          <w:rFonts w:ascii="Times New Roman" w:hAnsi="Times New Roman" w:cs="Times New Roman"/>
          <w:sz w:val="24"/>
          <w:szCs w:val="24"/>
        </w:rPr>
        <w:t>for handling the professional, financial, legal, technical matters so that I could focus my time and energy on research without having to worry about anything else.</w:t>
      </w:r>
    </w:p>
    <w:p w14:paraId="5AB3E2A6" w14:textId="75CF3C59" w:rsidR="00D03C2D" w:rsidRDefault="00D92C60">
      <w:pPr>
        <w:spacing w:line="360" w:lineRule="auto"/>
        <w:jc w:val="both"/>
        <w:rPr>
          <w:rFonts w:ascii="Times New Roman" w:hAnsi="Times New Roman" w:cs="Times New Roman"/>
          <w:sz w:val="24"/>
          <w:szCs w:val="24"/>
        </w:rPr>
        <w:pPrChange w:id="8" w:author="Jayatilaka Gihan" w:date="2020-03-01T09:50:00Z">
          <w:pPr>
            <w:jc w:val="both"/>
          </w:pPr>
        </w:pPrChange>
      </w:pPr>
      <w:r>
        <w:rPr>
          <w:rFonts w:ascii="Times New Roman" w:hAnsi="Times New Roman" w:cs="Times New Roman"/>
          <w:sz w:val="24"/>
          <w:szCs w:val="24"/>
        </w:rPr>
        <w:t xml:space="preserve">I am grateful to </w:t>
      </w:r>
      <w:r w:rsidR="00BB302C">
        <w:rPr>
          <w:rFonts w:ascii="Times New Roman" w:hAnsi="Times New Roman" w:cs="Times New Roman"/>
          <w:sz w:val="24"/>
          <w:szCs w:val="24"/>
        </w:rPr>
        <w:t xml:space="preserve">my research group (mobile systems group), rest of the LARC staff including few researchers from Sri Lanka for making my stay a pleasant one. </w:t>
      </w:r>
    </w:p>
    <w:p w14:paraId="3BEC21DA" w14:textId="2DAE4EC2" w:rsidR="00C05E10" w:rsidRDefault="00884814">
      <w:pPr>
        <w:spacing w:line="360" w:lineRule="auto"/>
        <w:jc w:val="both"/>
        <w:rPr>
          <w:rFonts w:ascii="Times New Roman" w:hAnsi="Times New Roman" w:cs="Times New Roman"/>
          <w:sz w:val="24"/>
          <w:szCs w:val="24"/>
        </w:rPr>
        <w:pPrChange w:id="9" w:author="Jayatilaka Gihan" w:date="2020-03-01T09:50:00Z">
          <w:pPr>
            <w:jc w:val="both"/>
          </w:pPr>
        </w:pPrChange>
      </w:pPr>
      <w:r w:rsidRPr="00884814">
        <w:rPr>
          <w:rFonts w:ascii="Times New Roman" w:hAnsi="Times New Roman" w:cs="Times New Roman"/>
          <w:sz w:val="24"/>
          <w:szCs w:val="24"/>
        </w:rPr>
        <w:t xml:space="preserve">Last but not least, I would like to thank </w:t>
      </w:r>
      <w:r w:rsidR="00B80C09">
        <w:rPr>
          <w:rFonts w:ascii="Times New Roman" w:hAnsi="Times New Roman" w:cs="Times New Roman"/>
          <w:sz w:val="24"/>
          <w:szCs w:val="24"/>
        </w:rPr>
        <w:t>my family</w:t>
      </w:r>
      <w:r w:rsidR="009051C0">
        <w:rPr>
          <w:rFonts w:ascii="Times New Roman" w:hAnsi="Times New Roman" w:cs="Times New Roman"/>
          <w:sz w:val="24"/>
          <w:szCs w:val="24"/>
        </w:rPr>
        <w:t xml:space="preserve"> and</w:t>
      </w:r>
      <w:r w:rsidR="00B80C09">
        <w:rPr>
          <w:rFonts w:ascii="Times New Roman" w:hAnsi="Times New Roman" w:cs="Times New Roman"/>
          <w:sz w:val="24"/>
          <w:szCs w:val="24"/>
        </w:rPr>
        <w:t xml:space="preserve"> friends</w:t>
      </w:r>
      <w:r w:rsidR="00C01295">
        <w:rPr>
          <w:rFonts w:ascii="Times New Roman" w:hAnsi="Times New Roman" w:cs="Times New Roman"/>
          <w:sz w:val="24"/>
          <w:szCs w:val="24"/>
        </w:rPr>
        <w:t xml:space="preserve"> in Sri Lanka for cheering me up during my long stay in foreign land.</w:t>
      </w:r>
    </w:p>
    <w:p w14:paraId="3F30BFDA" w14:textId="4C3CDE98" w:rsidR="00884814" w:rsidRDefault="00884814">
      <w:pPr>
        <w:spacing w:line="360" w:lineRule="auto"/>
        <w:jc w:val="both"/>
        <w:rPr>
          <w:rFonts w:ascii="Times New Roman" w:hAnsi="Times New Roman" w:cs="Times New Roman"/>
          <w:sz w:val="24"/>
          <w:szCs w:val="24"/>
        </w:rPr>
        <w:pPrChange w:id="10" w:author="Jayatilaka Gihan" w:date="2020-03-01T09:50:00Z">
          <w:pPr>
            <w:jc w:val="both"/>
          </w:pPr>
        </w:pPrChange>
      </w:pPr>
    </w:p>
    <w:p w14:paraId="5634433C" w14:textId="2E0442B8" w:rsidR="00884814" w:rsidRDefault="00884814">
      <w:pPr>
        <w:spacing w:line="360" w:lineRule="auto"/>
        <w:jc w:val="both"/>
        <w:rPr>
          <w:rFonts w:ascii="Times New Roman" w:hAnsi="Times New Roman" w:cs="Times New Roman"/>
          <w:sz w:val="24"/>
          <w:szCs w:val="24"/>
        </w:rPr>
        <w:pPrChange w:id="11" w:author="Jayatilaka Gihan" w:date="2020-03-01T09:50:00Z">
          <w:pPr>
            <w:jc w:val="both"/>
          </w:pPr>
        </w:pPrChange>
      </w:pPr>
    </w:p>
    <w:p w14:paraId="74805239" w14:textId="79DF5C8C" w:rsidR="00884814" w:rsidRDefault="00884814">
      <w:pPr>
        <w:spacing w:line="360" w:lineRule="auto"/>
        <w:jc w:val="both"/>
        <w:rPr>
          <w:rFonts w:ascii="Times New Roman" w:hAnsi="Times New Roman" w:cs="Times New Roman"/>
          <w:sz w:val="24"/>
          <w:szCs w:val="24"/>
        </w:rPr>
        <w:pPrChange w:id="12" w:author="Jayatilaka Gihan" w:date="2020-03-01T09:50:00Z">
          <w:pPr>
            <w:jc w:val="both"/>
          </w:pPr>
        </w:pPrChange>
      </w:pPr>
    </w:p>
    <w:p w14:paraId="08EE7334" w14:textId="3EC64D9C" w:rsidR="00884814" w:rsidRDefault="00884814">
      <w:pPr>
        <w:spacing w:line="360" w:lineRule="auto"/>
        <w:jc w:val="both"/>
        <w:rPr>
          <w:rFonts w:ascii="Times New Roman" w:hAnsi="Times New Roman" w:cs="Times New Roman"/>
          <w:sz w:val="24"/>
          <w:szCs w:val="24"/>
        </w:rPr>
        <w:pPrChange w:id="13" w:author="Jayatilaka Gihan" w:date="2020-03-01T09:50:00Z">
          <w:pPr>
            <w:jc w:val="both"/>
          </w:pPr>
        </w:pPrChange>
      </w:pPr>
    </w:p>
    <w:p w14:paraId="589C2A98" w14:textId="7A1AE9A6" w:rsidR="00884814" w:rsidRDefault="00884814">
      <w:pPr>
        <w:spacing w:line="360" w:lineRule="auto"/>
        <w:jc w:val="both"/>
        <w:rPr>
          <w:rFonts w:ascii="Times New Roman" w:hAnsi="Times New Roman" w:cs="Times New Roman"/>
          <w:sz w:val="24"/>
          <w:szCs w:val="24"/>
        </w:rPr>
        <w:pPrChange w:id="14" w:author="Jayatilaka Gihan" w:date="2020-03-01T09:50:00Z">
          <w:pPr>
            <w:jc w:val="both"/>
          </w:pPr>
        </w:pPrChange>
      </w:pPr>
    </w:p>
    <w:p w14:paraId="75827CBD" w14:textId="29F84D2E" w:rsidR="00884814" w:rsidRDefault="00884814">
      <w:pPr>
        <w:spacing w:line="360" w:lineRule="auto"/>
        <w:jc w:val="both"/>
        <w:rPr>
          <w:rFonts w:ascii="Times New Roman" w:hAnsi="Times New Roman" w:cs="Times New Roman"/>
          <w:sz w:val="24"/>
          <w:szCs w:val="24"/>
        </w:rPr>
        <w:pPrChange w:id="15" w:author="Jayatilaka Gihan" w:date="2020-03-01T09:50:00Z">
          <w:pPr>
            <w:jc w:val="both"/>
          </w:pPr>
        </w:pPrChange>
      </w:pPr>
    </w:p>
    <w:p w14:paraId="7D873D0C" w14:textId="7D7F45D4" w:rsidR="00884814" w:rsidRDefault="00884814">
      <w:pPr>
        <w:spacing w:line="360" w:lineRule="auto"/>
        <w:jc w:val="both"/>
        <w:rPr>
          <w:rFonts w:ascii="Times New Roman" w:hAnsi="Times New Roman" w:cs="Times New Roman"/>
          <w:sz w:val="24"/>
          <w:szCs w:val="24"/>
        </w:rPr>
        <w:pPrChange w:id="16" w:author="Jayatilaka Gihan" w:date="2020-03-01T09:50:00Z">
          <w:pPr>
            <w:jc w:val="both"/>
          </w:pPr>
        </w:pPrChange>
      </w:pPr>
    </w:p>
    <w:p w14:paraId="16A6D5EC" w14:textId="1969749C" w:rsidR="00CD2F2D" w:rsidRDefault="00CD2F2D">
      <w:pPr>
        <w:spacing w:line="360" w:lineRule="auto"/>
        <w:jc w:val="both"/>
        <w:rPr>
          <w:rFonts w:ascii="Times New Roman" w:hAnsi="Times New Roman" w:cs="Times New Roman"/>
          <w:sz w:val="24"/>
          <w:szCs w:val="24"/>
        </w:rPr>
        <w:pPrChange w:id="17" w:author="Jayatilaka Gihan" w:date="2020-03-01T09:50:00Z">
          <w:pPr>
            <w:jc w:val="both"/>
          </w:pPr>
        </w:pPrChange>
      </w:pPr>
    </w:p>
    <w:p w14:paraId="7DAB4F26" w14:textId="300853C6" w:rsidR="00CD2F2D" w:rsidRDefault="00CD2F2D">
      <w:pPr>
        <w:spacing w:line="360" w:lineRule="auto"/>
        <w:jc w:val="both"/>
        <w:rPr>
          <w:rFonts w:ascii="Times New Roman" w:hAnsi="Times New Roman" w:cs="Times New Roman"/>
          <w:sz w:val="24"/>
          <w:szCs w:val="24"/>
        </w:rPr>
        <w:pPrChange w:id="18" w:author="Jayatilaka Gihan" w:date="2020-03-01T09:50:00Z">
          <w:pPr>
            <w:jc w:val="both"/>
          </w:pPr>
        </w:pPrChange>
      </w:pPr>
    </w:p>
    <w:p w14:paraId="21FF5834" w14:textId="77777777" w:rsidR="00BD0E64" w:rsidRPr="00E736AB" w:rsidRDefault="00BD0E64" w:rsidP="00BD0E64">
      <w:pPr>
        <w:keepNext/>
        <w:keepLines/>
        <w:spacing w:before="240" w:after="0"/>
        <w:jc w:val="center"/>
        <w:outlineLvl w:val="0"/>
        <w:rPr>
          <w:rFonts w:ascii="Times New Roman" w:eastAsiaTheme="majorEastAsia" w:hAnsi="Times New Roman" w:cstheme="majorBidi"/>
          <w:b/>
          <w:sz w:val="28"/>
          <w:szCs w:val="32"/>
          <w:lang w:bidi="si-LK"/>
        </w:rPr>
      </w:pPr>
      <w:bookmarkStart w:id="19" w:name="_Toc17703825"/>
      <w:bookmarkStart w:id="20" w:name="_Toc33954157"/>
      <w:bookmarkStart w:id="21" w:name="_Toc33954269"/>
      <w:r w:rsidRPr="00E736AB">
        <w:rPr>
          <w:rFonts w:ascii="Times New Roman" w:eastAsiaTheme="majorEastAsia" w:hAnsi="Times New Roman" w:cstheme="majorBidi"/>
          <w:b/>
          <w:sz w:val="28"/>
          <w:szCs w:val="32"/>
          <w:lang w:bidi="si-LK"/>
        </w:rPr>
        <w:lastRenderedPageBreak/>
        <w:t>CONTENTS</w:t>
      </w:r>
      <w:bookmarkEnd w:id="19"/>
    </w:p>
    <w:p w14:paraId="5BE78F3E" w14:textId="77777777" w:rsidR="00BD0E64" w:rsidRPr="00E736AB" w:rsidRDefault="00BD0E64" w:rsidP="00BD0E64">
      <w:pPr>
        <w:ind w:firstLine="851"/>
        <w:jc w:val="both"/>
        <w:rPr>
          <w:rFonts w:ascii="Times New Roman" w:hAnsi="Times New Roman"/>
          <w:sz w:val="24"/>
          <w:lang w:bidi="si-LK"/>
        </w:rPr>
      </w:pPr>
    </w:p>
    <w:p w14:paraId="5D6F1AE2" w14:textId="77777777" w:rsidR="00BD0E64" w:rsidRPr="00E736AB" w:rsidRDefault="00BD0E64" w:rsidP="00BD0E64">
      <w:pPr>
        <w:tabs>
          <w:tab w:val="left" w:pos="567"/>
        </w:tabs>
        <w:spacing w:after="0" w:line="360" w:lineRule="auto"/>
        <w:jc w:val="both"/>
        <w:rPr>
          <w:rFonts w:ascii="Times New Roman" w:hAnsi="Times New Roman" w:cs="Times New Roman"/>
          <w:sz w:val="24"/>
          <w:szCs w:val="24"/>
          <w:lang w:bidi="si-LK"/>
        </w:rPr>
      </w:pPr>
      <w:r w:rsidRPr="00E736AB">
        <w:rPr>
          <w:rFonts w:ascii="Times New Roman" w:hAnsi="Times New Roman" w:cs="Times New Roman"/>
          <w:b/>
          <w:sz w:val="24"/>
          <w:szCs w:val="24"/>
          <w:lang w:bidi="si-LK"/>
        </w:rPr>
        <w:t>ACKNOWLEDGMENTS</w:t>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t xml:space="preserve">                 </w:t>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t xml:space="preserve">                    </w:t>
      </w:r>
      <w:r w:rsidRPr="00E736AB">
        <w:rPr>
          <w:rFonts w:ascii="Times New Roman" w:hAnsi="Times New Roman" w:cs="Times New Roman"/>
          <w:sz w:val="24"/>
          <w:szCs w:val="24"/>
          <w:lang w:bidi="si-LK"/>
        </w:rPr>
        <w:t>i</w:t>
      </w:r>
      <w:r w:rsidRPr="00E736AB">
        <w:rPr>
          <w:rFonts w:ascii="Times New Roman" w:hAnsi="Times New Roman" w:cs="Times New Roman"/>
          <w:b/>
          <w:sz w:val="24"/>
          <w:szCs w:val="24"/>
          <w:lang w:bidi="si-LK"/>
        </w:rPr>
        <w:t xml:space="preserve">            CONTENTS</w:t>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sz w:val="24"/>
          <w:szCs w:val="24"/>
          <w:lang w:bidi="si-LK"/>
        </w:rPr>
        <w:t xml:space="preserve">                   ii</w:t>
      </w:r>
    </w:p>
    <w:p w14:paraId="0A673662" w14:textId="77777777" w:rsidR="00BD0E64" w:rsidRPr="00E736AB" w:rsidRDefault="00BD0E64" w:rsidP="00BD0E64">
      <w:pPr>
        <w:tabs>
          <w:tab w:val="left" w:pos="567"/>
        </w:tabs>
        <w:spacing w:after="0" w:line="360" w:lineRule="auto"/>
        <w:jc w:val="both"/>
        <w:rPr>
          <w:rFonts w:ascii="Times New Roman" w:hAnsi="Times New Roman" w:cs="Times New Roman"/>
          <w:sz w:val="24"/>
          <w:szCs w:val="24"/>
          <w:lang w:bidi="si-LK"/>
        </w:rPr>
      </w:pPr>
      <w:r w:rsidRPr="00E736AB">
        <w:rPr>
          <w:rFonts w:ascii="Times New Roman" w:hAnsi="Times New Roman" w:cs="Times New Roman"/>
          <w:b/>
          <w:sz w:val="24"/>
          <w:szCs w:val="24"/>
          <w:lang w:bidi="si-LK"/>
        </w:rPr>
        <w:t>LIST OF FIGURES</w:t>
      </w:r>
      <w:r w:rsidRPr="00E736AB">
        <w:rPr>
          <w:rFonts w:ascii="Times New Roman" w:hAnsi="Times New Roman" w:cs="Times New Roman"/>
          <w:sz w:val="24"/>
          <w:szCs w:val="24"/>
          <w:lang w:bidi="si-LK"/>
        </w:rPr>
        <w:t xml:space="preserve">                                                                                                                                           i</w:t>
      </w:r>
      <w:r>
        <w:rPr>
          <w:rFonts w:ascii="Times New Roman" w:hAnsi="Times New Roman" w:cs="Times New Roman"/>
          <w:sz w:val="24"/>
          <w:szCs w:val="24"/>
          <w:lang w:bidi="si-LK"/>
        </w:rPr>
        <w:t>ii</w:t>
      </w:r>
    </w:p>
    <w:p w14:paraId="349DFEC1" w14:textId="77777777" w:rsidR="00BD0E64" w:rsidRPr="00E736AB" w:rsidRDefault="00BD0E64" w:rsidP="00BD0E64">
      <w:pPr>
        <w:tabs>
          <w:tab w:val="left" w:pos="567"/>
        </w:tabs>
        <w:spacing w:after="0" w:line="360" w:lineRule="auto"/>
        <w:jc w:val="both"/>
        <w:rPr>
          <w:rFonts w:ascii="Times New Roman" w:hAnsi="Times New Roman" w:cs="Times New Roman"/>
          <w:sz w:val="24"/>
          <w:szCs w:val="24"/>
          <w:lang w:bidi="si-LK"/>
        </w:rPr>
      </w:pPr>
      <w:r w:rsidRPr="00E736AB">
        <w:rPr>
          <w:rFonts w:ascii="Times New Roman" w:hAnsi="Times New Roman" w:cs="Times New Roman"/>
          <w:b/>
          <w:sz w:val="24"/>
          <w:szCs w:val="24"/>
          <w:lang w:bidi="si-LK"/>
        </w:rPr>
        <w:t>LIST OF TABLES</w:t>
      </w:r>
      <w:r w:rsidRPr="00E736AB">
        <w:rPr>
          <w:rFonts w:ascii="Times New Roman" w:hAnsi="Times New Roman" w:cs="Times New Roman"/>
          <w:sz w:val="24"/>
          <w:szCs w:val="24"/>
          <w:lang w:bidi="si-LK"/>
        </w:rPr>
        <w:t xml:space="preserve">                                                                                                                                            </w:t>
      </w:r>
      <w:r>
        <w:rPr>
          <w:rFonts w:ascii="Times New Roman" w:hAnsi="Times New Roman" w:cs="Times New Roman"/>
          <w:sz w:val="24"/>
          <w:szCs w:val="24"/>
          <w:lang w:bidi="si-LK"/>
        </w:rPr>
        <w:t>i</w:t>
      </w:r>
      <w:r w:rsidRPr="00E736AB">
        <w:rPr>
          <w:rFonts w:ascii="Times New Roman" w:hAnsi="Times New Roman" w:cs="Times New Roman"/>
          <w:sz w:val="24"/>
          <w:szCs w:val="24"/>
          <w:lang w:bidi="si-LK"/>
        </w:rPr>
        <w:t>v</w:t>
      </w:r>
    </w:p>
    <w:p w14:paraId="2C4311F3" w14:textId="77777777" w:rsidR="00BD0E64" w:rsidRPr="00E736AB" w:rsidRDefault="00BD0E64" w:rsidP="00BD0E64">
      <w:pPr>
        <w:tabs>
          <w:tab w:val="left" w:pos="567"/>
        </w:tabs>
        <w:spacing w:after="0" w:line="360" w:lineRule="auto"/>
        <w:jc w:val="both"/>
        <w:rPr>
          <w:rFonts w:ascii="Times New Roman" w:hAnsi="Times New Roman" w:cs="Times New Roman"/>
          <w:sz w:val="24"/>
          <w:szCs w:val="24"/>
          <w:lang w:bidi="si-LK"/>
        </w:rPr>
      </w:pPr>
      <w:r w:rsidRPr="00E736AB">
        <w:rPr>
          <w:rFonts w:ascii="Times New Roman" w:hAnsi="Times New Roman" w:cs="Times New Roman"/>
          <w:b/>
          <w:sz w:val="24"/>
          <w:szCs w:val="24"/>
          <w:lang w:bidi="si-LK"/>
        </w:rPr>
        <w:t>LIST OF ABBREVIATIONS</w:t>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t xml:space="preserve">       </w:t>
      </w:r>
      <w:r w:rsidRPr="00E736AB">
        <w:rPr>
          <w:rFonts w:ascii="Times New Roman" w:hAnsi="Times New Roman" w:cs="Times New Roman"/>
          <w:b/>
          <w:sz w:val="24"/>
          <w:szCs w:val="24"/>
          <w:lang w:bidi="si-LK"/>
        </w:rPr>
        <w:tab/>
      </w:r>
      <w:r>
        <w:rPr>
          <w:rFonts w:ascii="Times New Roman" w:hAnsi="Times New Roman" w:cs="Times New Roman"/>
          <w:sz w:val="24"/>
          <w:szCs w:val="24"/>
          <w:lang w:bidi="si-LK"/>
        </w:rPr>
        <w:t xml:space="preserve">       v</w:t>
      </w:r>
      <w:r w:rsidRPr="00E736AB">
        <w:rPr>
          <w:rFonts w:ascii="Times New Roman" w:hAnsi="Times New Roman" w:cs="Times New Roman"/>
          <w:sz w:val="24"/>
          <w:szCs w:val="24"/>
          <w:lang w:bidi="si-LK"/>
        </w:rPr>
        <w:t xml:space="preserve">          </w:t>
      </w:r>
    </w:p>
    <w:p w14:paraId="241456F8" w14:textId="77777777" w:rsidR="00BD0E64" w:rsidRPr="00E736AB" w:rsidRDefault="00BD0E64" w:rsidP="00BD0E64">
      <w:pPr>
        <w:tabs>
          <w:tab w:val="left" w:pos="567"/>
        </w:tabs>
        <w:spacing w:before="240" w:after="0" w:line="360" w:lineRule="auto"/>
        <w:jc w:val="both"/>
        <w:rPr>
          <w:rFonts w:ascii="Times New Roman" w:hAnsi="Times New Roman" w:cs="Times New Roman"/>
          <w:b/>
          <w:sz w:val="24"/>
          <w:szCs w:val="24"/>
          <w:lang w:bidi="si-LK"/>
        </w:rPr>
      </w:pPr>
      <w:r w:rsidRPr="00E736AB">
        <w:rPr>
          <w:rFonts w:ascii="Times New Roman" w:hAnsi="Times New Roman" w:cs="Times New Roman"/>
          <w:b/>
          <w:sz w:val="24"/>
          <w:lang w:bidi="si-LK"/>
        </w:rPr>
        <w:t>Chapter 1</w:t>
      </w:r>
      <w:r w:rsidRPr="00E736AB">
        <w:rPr>
          <w:rFonts w:ascii="Times New Roman" w:hAnsi="Times New Roman" w:cs="Times New Roman"/>
          <w:b/>
          <w:sz w:val="24"/>
          <w:lang w:bidi="si-LK"/>
        </w:rPr>
        <w:tab/>
      </w:r>
      <w:r w:rsidRPr="00E736AB">
        <w:rPr>
          <w:rFonts w:ascii="Times New Roman" w:hAnsi="Times New Roman" w:cs="Times New Roman"/>
          <w:b/>
          <w:sz w:val="24"/>
          <w:szCs w:val="24"/>
          <w:lang w:bidi="si-LK"/>
        </w:rPr>
        <w:t>INTRODUCTION</w:t>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t xml:space="preserve">       1</w:t>
      </w:r>
    </w:p>
    <w:p w14:paraId="3B592AB5"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1.1   </w:t>
      </w:r>
      <w:r w:rsidRPr="00C4732A">
        <w:rPr>
          <w:rFonts w:ascii="Times New Roman" w:hAnsi="Times New Roman" w:cs="Times New Roman"/>
          <w:sz w:val="24"/>
          <w:szCs w:val="24"/>
          <w:lang w:bidi="si-LK"/>
        </w:rPr>
        <w:t>Training Session</w:t>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1</w:t>
      </w:r>
    </w:p>
    <w:p w14:paraId="66C82796"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1.2   </w:t>
      </w:r>
      <w:r w:rsidRPr="00C4732A">
        <w:rPr>
          <w:rFonts w:ascii="Times New Roman" w:hAnsi="Times New Roman" w:cs="Times New Roman"/>
          <w:sz w:val="24"/>
          <w:szCs w:val="24"/>
          <w:lang w:bidi="si-LK"/>
        </w:rPr>
        <w:t xml:space="preserve">Introduction </w:t>
      </w:r>
      <w:r>
        <w:rPr>
          <w:rFonts w:ascii="Times New Roman" w:hAnsi="Times New Roman" w:cs="Times New Roman"/>
          <w:sz w:val="24"/>
          <w:szCs w:val="24"/>
          <w:lang w:bidi="si-LK"/>
        </w:rPr>
        <w:t>t</w:t>
      </w:r>
      <w:r w:rsidRPr="00C4732A">
        <w:rPr>
          <w:rFonts w:ascii="Times New Roman" w:hAnsi="Times New Roman" w:cs="Times New Roman"/>
          <w:sz w:val="24"/>
          <w:szCs w:val="24"/>
          <w:lang w:bidi="si-LK"/>
        </w:rPr>
        <w:t xml:space="preserve">o </w:t>
      </w:r>
      <w:r>
        <w:rPr>
          <w:rFonts w:ascii="Times New Roman" w:hAnsi="Times New Roman" w:cs="Times New Roman"/>
          <w:sz w:val="24"/>
          <w:szCs w:val="24"/>
          <w:lang w:bidi="si-LK"/>
        </w:rPr>
        <w:t>t</w:t>
      </w:r>
      <w:r w:rsidRPr="00C4732A">
        <w:rPr>
          <w:rFonts w:ascii="Times New Roman" w:hAnsi="Times New Roman" w:cs="Times New Roman"/>
          <w:sz w:val="24"/>
          <w:szCs w:val="24"/>
          <w:lang w:bidi="si-LK"/>
        </w:rPr>
        <w:t>he Training Organization</w:t>
      </w:r>
      <w:r>
        <w:rPr>
          <w:rFonts w:ascii="Times New Roman" w:hAnsi="Times New Roman" w:cs="Times New Roman"/>
          <w:sz w:val="24"/>
          <w:szCs w:val="24"/>
          <w:lang w:bidi="si-LK"/>
        </w:rPr>
        <w:tab/>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1</w:t>
      </w:r>
    </w:p>
    <w:p w14:paraId="27A38A6C"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1.3   </w:t>
      </w:r>
      <w:r w:rsidRPr="00C4732A">
        <w:rPr>
          <w:rFonts w:ascii="Times New Roman" w:hAnsi="Times New Roman" w:cs="Times New Roman"/>
          <w:sz w:val="24"/>
          <w:szCs w:val="24"/>
          <w:lang w:bidi="si-LK"/>
        </w:rPr>
        <w:t xml:space="preserve">Summary </w:t>
      </w:r>
      <w:r>
        <w:rPr>
          <w:rFonts w:ascii="Times New Roman" w:hAnsi="Times New Roman" w:cs="Times New Roman"/>
          <w:sz w:val="24"/>
          <w:szCs w:val="24"/>
          <w:lang w:bidi="si-LK"/>
        </w:rPr>
        <w:t>o</w:t>
      </w:r>
      <w:r w:rsidRPr="00C4732A">
        <w:rPr>
          <w:rFonts w:ascii="Times New Roman" w:hAnsi="Times New Roman" w:cs="Times New Roman"/>
          <w:sz w:val="24"/>
          <w:szCs w:val="24"/>
          <w:lang w:bidi="si-LK"/>
        </w:rPr>
        <w:t>f Training Exposure</w:t>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Pr>
          <w:rFonts w:ascii="Times New Roman" w:hAnsi="Times New Roman" w:cs="Times New Roman"/>
          <w:sz w:val="24"/>
          <w:szCs w:val="24"/>
          <w:lang w:bidi="si-LK"/>
        </w:rPr>
        <w:tab/>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3</w:t>
      </w:r>
    </w:p>
    <w:p w14:paraId="48021E69" w14:textId="77777777" w:rsidR="00BD0E64" w:rsidRPr="00E736AB" w:rsidRDefault="00BD0E64" w:rsidP="00BD0E64">
      <w:pPr>
        <w:tabs>
          <w:tab w:val="left" w:pos="567"/>
        </w:tabs>
        <w:spacing w:before="240" w:after="0" w:line="360" w:lineRule="auto"/>
        <w:jc w:val="both"/>
        <w:rPr>
          <w:rFonts w:ascii="Times New Roman" w:hAnsi="Times New Roman" w:cs="Times New Roman"/>
          <w:b/>
          <w:sz w:val="24"/>
          <w:szCs w:val="24"/>
          <w:lang w:bidi="si-LK"/>
        </w:rPr>
      </w:pPr>
      <w:r w:rsidRPr="00E736AB">
        <w:rPr>
          <w:rFonts w:ascii="Times New Roman" w:hAnsi="Times New Roman" w:cs="Times New Roman"/>
          <w:b/>
          <w:sz w:val="24"/>
          <w:lang w:bidi="si-LK"/>
        </w:rPr>
        <w:t>Chapter 2</w:t>
      </w:r>
      <w:r w:rsidRPr="00E736AB">
        <w:rPr>
          <w:rFonts w:ascii="Times New Roman" w:hAnsi="Times New Roman" w:cs="Times New Roman"/>
          <w:b/>
          <w:sz w:val="24"/>
          <w:lang w:bidi="si-LK"/>
        </w:rPr>
        <w:tab/>
      </w:r>
      <w:r w:rsidRPr="00834144">
        <w:rPr>
          <w:rFonts w:ascii="Times New Roman" w:hAnsi="Times New Roman" w:cs="Times New Roman"/>
          <w:b/>
          <w:sz w:val="24"/>
          <w:szCs w:val="24"/>
          <w:lang w:bidi="si-LK"/>
        </w:rPr>
        <w:t>OVERVIE</w:t>
      </w:r>
      <w:r>
        <w:rPr>
          <w:rFonts w:ascii="Times New Roman" w:hAnsi="Times New Roman" w:cs="Times New Roman"/>
          <w:b/>
          <w:sz w:val="24"/>
          <w:szCs w:val="24"/>
          <w:lang w:bidi="si-LK"/>
        </w:rPr>
        <w:t>W, BACKGROUND AND RELATED WORK</w:t>
      </w:r>
      <w:r>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t xml:space="preserve">       </w:t>
      </w:r>
      <w:r>
        <w:rPr>
          <w:rFonts w:ascii="Times New Roman" w:hAnsi="Times New Roman" w:cs="Times New Roman"/>
          <w:b/>
          <w:sz w:val="24"/>
          <w:szCs w:val="24"/>
          <w:lang w:bidi="si-LK"/>
        </w:rPr>
        <w:t>5</w:t>
      </w:r>
    </w:p>
    <w:p w14:paraId="14557F6F"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2.1   Introduction</w:t>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5</w:t>
      </w:r>
    </w:p>
    <w:p w14:paraId="2F067E45"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2.2   </w:t>
      </w:r>
      <w:r w:rsidRPr="00074914">
        <w:rPr>
          <w:rFonts w:ascii="Times New Roman" w:hAnsi="Times New Roman" w:cs="Times New Roman"/>
          <w:sz w:val="24"/>
          <w:szCs w:val="24"/>
          <w:lang w:bidi="si-LK"/>
        </w:rPr>
        <w:t xml:space="preserve">Overview </w:t>
      </w:r>
      <w:r>
        <w:rPr>
          <w:rFonts w:ascii="Times New Roman" w:hAnsi="Times New Roman" w:cs="Times New Roman"/>
          <w:sz w:val="24"/>
          <w:szCs w:val="24"/>
          <w:lang w:bidi="si-LK"/>
        </w:rPr>
        <w:t>o</w:t>
      </w:r>
      <w:r w:rsidRPr="00074914">
        <w:rPr>
          <w:rFonts w:ascii="Times New Roman" w:hAnsi="Times New Roman" w:cs="Times New Roman"/>
          <w:sz w:val="24"/>
          <w:szCs w:val="24"/>
          <w:lang w:bidi="si-LK"/>
        </w:rPr>
        <w:t>f Deeplight</w:t>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5</w:t>
      </w:r>
    </w:p>
    <w:p w14:paraId="2726F8B5"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2.3   </w:t>
      </w:r>
      <w:r w:rsidRPr="00074914">
        <w:rPr>
          <w:rFonts w:ascii="Times New Roman" w:hAnsi="Times New Roman" w:cs="Times New Roman"/>
          <w:sz w:val="24"/>
          <w:szCs w:val="24"/>
          <w:lang w:bidi="si-LK"/>
        </w:rPr>
        <w:t>Key Contributions</w:t>
      </w:r>
      <w:r w:rsidRPr="00E736AB">
        <w:rPr>
          <w:rFonts w:ascii="Times New Roman" w:hAnsi="Times New Roman" w:cs="Times New Roman"/>
          <w:sz w:val="24"/>
          <w:szCs w:val="24"/>
          <w:lang w:bidi="si-LK"/>
        </w:rPr>
        <w:tab/>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8</w:t>
      </w:r>
    </w:p>
    <w:p w14:paraId="1D1FF0DA" w14:textId="77777777" w:rsidR="00BD0E64" w:rsidRPr="00E736AB" w:rsidRDefault="00BD0E64" w:rsidP="00BD0E64">
      <w:pPr>
        <w:tabs>
          <w:tab w:val="left" w:pos="567"/>
        </w:tabs>
        <w:spacing w:after="0" w:line="360" w:lineRule="auto"/>
        <w:ind w:firstLine="851"/>
        <w:jc w:val="both"/>
        <w:rPr>
          <w:rFonts w:ascii="Times New Roman" w:eastAsiaTheme="majorEastAsia" w:hAnsi="Times New Roman" w:cstheme="majorBidi"/>
          <w:b/>
          <w:bCs/>
          <w:sz w:val="28"/>
          <w:szCs w:val="32"/>
          <w:lang w:bidi="si-LK"/>
        </w:rPr>
      </w:pPr>
      <w:r w:rsidRPr="00E736AB">
        <w:rPr>
          <w:rFonts w:ascii="Times New Roman" w:hAnsi="Times New Roman" w:cs="Times New Roman"/>
          <w:sz w:val="24"/>
          <w:szCs w:val="24"/>
          <w:lang w:bidi="si-LK"/>
        </w:rPr>
        <w:tab/>
        <w:t xml:space="preserve">2.3   </w:t>
      </w:r>
      <w:r w:rsidRPr="00074914">
        <w:rPr>
          <w:rFonts w:ascii="Times New Roman" w:hAnsi="Times New Roman" w:cs="Times New Roman"/>
          <w:sz w:val="24"/>
          <w:szCs w:val="24"/>
          <w:lang w:bidi="si-LK"/>
        </w:rPr>
        <w:t xml:space="preserve">Background </w:t>
      </w:r>
      <w:r>
        <w:rPr>
          <w:rFonts w:ascii="Times New Roman" w:hAnsi="Times New Roman" w:cs="Times New Roman"/>
          <w:sz w:val="24"/>
          <w:szCs w:val="24"/>
          <w:lang w:bidi="si-LK"/>
        </w:rPr>
        <w:t>o</w:t>
      </w:r>
      <w:r w:rsidRPr="00074914">
        <w:rPr>
          <w:rFonts w:ascii="Times New Roman" w:hAnsi="Times New Roman" w:cs="Times New Roman"/>
          <w:sz w:val="24"/>
          <w:szCs w:val="24"/>
          <w:lang w:bidi="si-LK"/>
        </w:rPr>
        <w:t>f Screen Camera Communication</w:t>
      </w:r>
      <w:r>
        <w:rPr>
          <w:rFonts w:ascii="Times New Roman" w:hAnsi="Times New Roman" w:cs="Times New Roman"/>
          <w:sz w:val="24"/>
          <w:szCs w:val="24"/>
          <w:lang w:bidi="si-LK"/>
        </w:rPr>
        <w:t xml:space="preserve"> </w:t>
      </w:r>
      <w:r>
        <w:rPr>
          <w:rFonts w:ascii="Times New Roman" w:hAnsi="Times New Roman" w:cs="Times New Roman"/>
          <w:sz w:val="24"/>
          <w:szCs w:val="24"/>
          <w:lang w:bidi="si-LK"/>
        </w:rPr>
        <w:tab/>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9</w:t>
      </w:r>
    </w:p>
    <w:p w14:paraId="6D679E67"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2.4   </w:t>
      </w:r>
      <w:r w:rsidRPr="00074914">
        <w:rPr>
          <w:rFonts w:ascii="Times New Roman" w:hAnsi="Times New Roman" w:cs="Times New Roman"/>
          <w:sz w:val="24"/>
          <w:szCs w:val="24"/>
          <w:lang w:bidi="si-LK"/>
        </w:rPr>
        <w:t xml:space="preserve">Related </w:t>
      </w:r>
      <w:r>
        <w:rPr>
          <w:rFonts w:ascii="Times New Roman" w:hAnsi="Times New Roman" w:cs="Times New Roman"/>
          <w:sz w:val="24"/>
          <w:szCs w:val="24"/>
          <w:lang w:bidi="si-LK"/>
        </w:rPr>
        <w:t>w</w:t>
      </w:r>
      <w:r w:rsidRPr="00074914">
        <w:rPr>
          <w:rFonts w:ascii="Times New Roman" w:hAnsi="Times New Roman" w:cs="Times New Roman"/>
          <w:sz w:val="24"/>
          <w:szCs w:val="24"/>
          <w:lang w:bidi="si-LK"/>
        </w:rPr>
        <w:t>ork</w:t>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 xml:space="preserve">         11</w:t>
      </w:r>
    </w:p>
    <w:p w14:paraId="3B34D300" w14:textId="77777777" w:rsidR="00BD0E64" w:rsidRPr="00E736AB" w:rsidRDefault="00BD0E64" w:rsidP="00BD0E64">
      <w:pPr>
        <w:tabs>
          <w:tab w:val="left" w:pos="567"/>
        </w:tabs>
        <w:spacing w:before="240" w:after="0" w:line="360" w:lineRule="auto"/>
        <w:jc w:val="both"/>
        <w:rPr>
          <w:rFonts w:ascii="Times New Roman" w:hAnsi="Times New Roman" w:cs="Times New Roman"/>
          <w:b/>
          <w:sz w:val="24"/>
          <w:szCs w:val="24"/>
          <w:lang w:bidi="si-LK"/>
        </w:rPr>
      </w:pPr>
      <w:r w:rsidRPr="00E736AB">
        <w:rPr>
          <w:rFonts w:ascii="Times New Roman" w:hAnsi="Times New Roman" w:cs="Times New Roman"/>
          <w:b/>
          <w:sz w:val="24"/>
          <w:lang w:bidi="si-LK"/>
        </w:rPr>
        <w:t>Chapter 3</w:t>
      </w:r>
      <w:r w:rsidRPr="00E736AB">
        <w:rPr>
          <w:rFonts w:ascii="Times New Roman" w:hAnsi="Times New Roman" w:cs="Times New Roman"/>
          <w:b/>
          <w:sz w:val="24"/>
          <w:lang w:bidi="si-LK"/>
        </w:rPr>
        <w:tab/>
      </w:r>
      <w:r w:rsidRPr="00074914">
        <w:rPr>
          <w:rFonts w:ascii="Times New Roman" w:hAnsi="Times New Roman" w:cs="Times New Roman"/>
          <w:b/>
          <w:sz w:val="24"/>
          <w:szCs w:val="24"/>
          <w:lang w:bidi="si-LK"/>
        </w:rPr>
        <w:t>DRAWBACKS OF PREVIOUS WORK AND DESIGN GOALS</w:t>
      </w:r>
      <w:r>
        <w:rPr>
          <w:rFonts w:ascii="Times New Roman" w:hAnsi="Times New Roman" w:cs="Times New Roman"/>
          <w:b/>
          <w:sz w:val="24"/>
          <w:szCs w:val="24"/>
          <w:lang w:bidi="si-LK"/>
        </w:rPr>
        <w:tab/>
      </w:r>
      <w:r>
        <w:rPr>
          <w:rFonts w:ascii="Times New Roman" w:hAnsi="Times New Roman" w:cs="Times New Roman"/>
          <w:b/>
          <w:sz w:val="24"/>
          <w:szCs w:val="24"/>
          <w:lang w:bidi="si-LK"/>
        </w:rPr>
        <w:tab/>
        <w:t xml:space="preserve">     13</w:t>
      </w:r>
    </w:p>
    <w:p w14:paraId="748F6AF5"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3.1   Introduction</w:t>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13</w:t>
      </w:r>
    </w:p>
    <w:p w14:paraId="3D072F8A"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3.2   </w:t>
      </w:r>
      <w:r w:rsidRPr="00074914">
        <w:rPr>
          <w:rFonts w:ascii="Times New Roman" w:hAnsi="Times New Roman" w:cs="Times New Roman"/>
          <w:sz w:val="24"/>
          <w:szCs w:val="24"/>
          <w:lang w:bidi="si-LK"/>
        </w:rPr>
        <w:t xml:space="preserve">Drawbacks </w:t>
      </w:r>
      <w:r>
        <w:rPr>
          <w:rFonts w:ascii="Times New Roman" w:hAnsi="Times New Roman" w:cs="Times New Roman"/>
          <w:sz w:val="24"/>
          <w:szCs w:val="24"/>
          <w:lang w:bidi="si-LK"/>
        </w:rPr>
        <w:t>o</w:t>
      </w:r>
      <w:r w:rsidRPr="00074914">
        <w:rPr>
          <w:rFonts w:ascii="Times New Roman" w:hAnsi="Times New Roman" w:cs="Times New Roman"/>
          <w:sz w:val="24"/>
          <w:szCs w:val="24"/>
          <w:lang w:bidi="si-LK"/>
        </w:rPr>
        <w:t>f Previous Work</w:t>
      </w:r>
      <w:r w:rsidRPr="00E736AB">
        <w:rPr>
          <w:rFonts w:ascii="Times New Roman" w:hAnsi="Times New Roman" w:cs="Times New Roman"/>
          <w:sz w:val="24"/>
          <w:szCs w:val="24"/>
          <w:lang w:bidi="si-LK"/>
        </w:rPr>
        <w:tab/>
      </w:r>
      <w:r>
        <w:rPr>
          <w:rFonts w:ascii="Times New Roman" w:hAnsi="Times New Roman" w:cs="Times New Roman"/>
          <w:sz w:val="24"/>
          <w:szCs w:val="24"/>
          <w:lang w:bidi="si-LK"/>
        </w:rPr>
        <w:tab/>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13</w:t>
      </w:r>
    </w:p>
    <w:p w14:paraId="57B7A8C2"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3.</w:t>
      </w:r>
      <w:r>
        <w:rPr>
          <w:rFonts w:ascii="Times New Roman" w:hAnsi="Times New Roman" w:cs="Times New Roman"/>
          <w:sz w:val="24"/>
          <w:szCs w:val="24"/>
          <w:lang w:bidi="si-LK"/>
        </w:rPr>
        <w:t xml:space="preserve">3  </w:t>
      </w:r>
      <w:r w:rsidRPr="00074914">
        <w:t xml:space="preserve"> </w:t>
      </w:r>
      <w:r w:rsidRPr="00074914">
        <w:rPr>
          <w:rFonts w:ascii="Times New Roman" w:hAnsi="Times New Roman" w:cs="Times New Roman"/>
          <w:sz w:val="24"/>
          <w:szCs w:val="24"/>
          <w:lang w:bidi="si-LK"/>
        </w:rPr>
        <w:t>Design Goals</w:t>
      </w:r>
      <w:r w:rsidRPr="00E736AB">
        <w:rPr>
          <w:rFonts w:ascii="Times New Roman" w:hAnsi="Times New Roman" w:cs="Times New Roman"/>
          <w:sz w:val="24"/>
          <w:szCs w:val="24"/>
          <w:lang w:bidi="si-LK"/>
        </w:rPr>
        <w:tab/>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Pr>
          <w:rFonts w:ascii="Times New Roman" w:hAnsi="Times New Roman" w:cs="Times New Roman"/>
          <w:sz w:val="24"/>
          <w:szCs w:val="24"/>
          <w:lang w:bidi="si-LK"/>
        </w:rPr>
        <w:t xml:space="preserve">                 </w:t>
      </w:r>
      <w:r w:rsidRPr="00E736AB">
        <w:rPr>
          <w:rFonts w:ascii="Times New Roman" w:hAnsi="Times New Roman" w:cs="Times New Roman"/>
          <w:sz w:val="24"/>
          <w:szCs w:val="24"/>
          <w:lang w:bidi="si-LK"/>
        </w:rPr>
        <w:t>1</w:t>
      </w:r>
      <w:r>
        <w:rPr>
          <w:rFonts w:ascii="Times New Roman" w:hAnsi="Times New Roman" w:cs="Times New Roman"/>
          <w:sz w:val="24"/>
          <w:szCs w:val="24"/>
          <w:lang w:bidi="si-LK"/>
        </w:rPr>
        <w:t>8</w:t>
      </w:r>
    </w:p>
    <w:p w14:paraId="3BD1FC55" w14:textId="77777777" w:rsidR="00BD0E64" w:rsidRPr="00E736AB" w:rsidRDefault="00BD0E64" w:rsidP="00BD0E64">
      <w:pPr>
        <w:tabs>
          <w:tab w:val="left" w:pos="567"/>
        </w:tabs>
        <w:spacing w:before="240" w:after="0" w:line="360" w:lineRule="auto"/>
        <w:jc w:val="both"/>
        <w:rPr>
          <w:rFonts w:ascii="Times New Roman" w:hAnsi="Times New Roman" w:cs="Times New Roman"/>
          <w:b/>
          <w:sz w:val="24"/>
          <w:szCs w:val="24"/>
          <w:lang w:bidi="si-LK"/>
        </w:rPr>
      </w:pPr>
      <w:r w:rsidRPr="00E736AB">
        <w:rPr>
          <w:rFonts w:ascii="Times New Roman" w:hAnsi="Times New Roman" w:cs="Times New Roman"/>
          <w:b/>
          <w:sz w:val="24"/>
          <w:lang w:bidi="si-LK"/>
        </w:rPr>
        <w:t>Chapter 4</w:t>
      </w:r>
      <w:r w:rsidRPr="00E736AB">
        <w:rPr>
          <w:rFonts w:ascii="Times New Roman" w:hAnsi="Times New Roman" w:cs="Times New Roman"/>
          <w:b/>
          <w:sz w:val="24"/>
          <w:lang w:bidi="si-LK"/>
        </w:rPr>
        <w:tab/>
      </w:r>
      <w:r w:rsidRPr="00E71E75">
        <w:rPr>
          <w:rFonts w:ascii="Times New Roman" w:hAnsi="Times New Roman" w:cs="Times New Roman"/>
          <w:b/>
          <w:sz w:val="24"/>
          <w:szCs w:val="24"/>
          <w:lang w:bidi="si-LK"/>
        </w:rPr>
        <w:t>DESIGN AND IMPLEMENTATION</w:t>
      </w:r>
      <w:r>
        <w:rPr>
          <w:rFonts w:ascii="Times New Roman" w:hAnsi="Times New Roman" w:cs="Times New Roman"/>
          <w:b/>
          <w:sz w:val="24"/>
          <w:szCs w:val="24"/>
          <w:lang w:bidi="si-LK"/>
        </w:rPr>
        <w:tab/>
      </w:r>
      <w:r>
        <w:rPr>
          <w:rFonts w:ascii="Times New Roman" w:hAnsi="Times New Roman" w:cs="Times New Roman"/>
          <w:b/>
          <w:sz w:val="24"/>
          <w:szCs w:val="24"/>
          <w:lang w:bidi="si-LK"/>
        </w:rPr>
        <w:tab/>
      </w:r>
      <w:r>
        <w:rPr>
          <w:rFonts w:ascii="Times New Roman" w:hAnsi="Times New Roman" w:cs="Times New Roman"/>
          <w:b/>
          <w:sz w:val="24"/>
          <w:szCs w:val="24"/>
          <w:lang w:bidi="si-LK"/>
        </w:rPr>
        <w:tab/>
      </w:r>
      <w:r>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t xml:space="preserve">     1</w:t>
      </w:r>
      <w:r>
        <w:rPr>
          <w:rFonts w:ascii="Times New Roman" w:hAnsi="Times New Roman" w:cs="Times New Roman"/>
          <w:b/>
          <w:sz w:val="24"/>
          <w:szCs w:val="24"/>
          <w:lang w:bidi="si-LK"/>
        </w:rPr>
        <w:t>9</w:t>
      </w:r>
    </w:p>
    <w:p w14:paraId="01CA2B44"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4.1   Introduction</w:t>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1</w:t>
      </w:r>
      <w:r>
        <w:rPr>
          <w:rFonts w:ascii="Times New Roman" w:hAnsi="Times New Roman" w:cs="Times New Roman"/>
          <w:sz w:val="24"/>
          <w:szCs w:val="24"/>
          <w:lang w:bidi="si-LK"/>
        </w:rPr>
        <w:t>9</w:t>
      </w:r>
    </w:p>
    <w:p w14:paraId="43EA6FC6"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4.2   </w:t>
      </w:r>
      <w:r>
        <w:rPr>
          <w:rFonts w:ascii="Times New Roman" w:hAnsi="Times New Roman" w:cs="Times New Roman"/>
          <w:sz w:val="24"/>
          <w:szCs w:val="24"/>
          <w:lang w:bidi="si-LK"/>
        </w:rPr>
        <w:t>System Design</w:t>
      </w:r>
      <w:r>
        <w:rPr>
          <w:rFonts w:ascii="Times New Roman" w:hAnsi="Times New Roman" w:cs="Times New Roman"/>
          <w:sz w:val="24"/>
          <w:szCs w:val="24"/>
          <w:lang w:bidi="si-LK"/>
        </w:rPr>
        <w:tab/>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20</w:t>
      </w:r>
    </w:p>
    <w:p w14:paraId="13CECEE2"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4.3   </w:t>
      </w:r>
      <w:r>
        <w:rPr>
          <w:rFonts w:ascii="Times New Roman" w:hAnsi="Times New Roman" w:cs="Times New Roman"/>
          <w:sz w:val="24"/>
          <w:szCs w:val="24"/>
          <w:lang w:bidi="si-LK"/>
        </w:rPr>
        <w:t>Experimental Setup</w:t>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28</w:t>
      </w:r>
    </w:p>
    <w:p w14:paraId="7FE3774F" w14:textId="77777777" w:rsidR="00BD0E64" w:rsidRPr="00E736AB" w:rsidRDefault="00BD0E64" w:rsidP="00BD0E64">
      <w:pPr>
        <w:tabs>
          <w:tab w:val="left" w:pos="567"/>
        </w:tabs>
        <w:spacing w:before="240" w:after="0" w:line="360" w:lineRule="auto"/>
        <w:jc w:val="both"/>
        <w:rPr>
          <w:rFonts w:ascii="Times New Roman" w:hAnsi="Times New Roman" w:cs="Times New Roman"/>
          <w:b/>
          <w:sz w:val="24"/>
          <w:szCs w:val="24"/>
          <w:lang w:bidi="si-LK"/>
        </w:rPr>
      </w:pPr>
      <w:r w:rsidRPr="00E736AB">
        <w:rPr>
          <w:rFonts w:ascii="Times New Roman" w:hAnsi="Times New Roman" w:cs="Times New Roman"/>
          <w:b/>
          <w:sz w:val="24"/>
          <w:lang w:bidi="si-LK"/>
        </w:rPr>
        <w:t>Chapter 5</w:t>
      </w:r>
      <w:r w:rsidRPr="00E736AB">
        <w:rPr>
          <w:rFonts w:ascii="Times New Roman" w:hAnsi="Times New Roman" w:cs="Times New Roman"/>
          <w:b/>
          <w:sz w:val="24"/>
          <w:lang w:bidi="si-LK"/>
        </w:rPr>
        <w:tab/>
      </w:r>
      <w:r>
        <w:rPr>
          <w:rFonts w:ascii="Times New Roman" w:hAnsi="Times New Roman" w:cs="Times New Roman"/>
          <w:b/>
          <w:sz w:val="24"/>
          <w:szCs w:val="24"/>
          <w:lang w:bidi="si-LK"/>
        </w:rPr>
        <w:t>EVALUATION AND DISCUSSION</w:t>
      </w:r>
      <w:r>
        <w:rPr>
          <w:rFonts w:ascii="Times New Roman" w:hAnsi="Times New Roman" w:cs="Times New Roman"/>
          <w:b/>
          <w:sz w:val="24"/>
          <w:szCs w:val="24"/>
          <w:lang w:bidi="si-LK"/>
        </w:rPr>
        <w:tab/>
      </w:r>
      <w:r>
        <w:rPr>
          <w:rFonts w:ascii="Times New Roman" w:hAnsi="Times New Roman" w:cs="Times New Roman"/>
          <w:b/>
          <w:sz w:val="24"/>
          <w:szCs w:val="24"/>
          <w:lang w:bidi="si-LK"/>
        </w:rPr>
        <w:tab/>
      </w:r>
      <w:r>
        <w:rPr>
          <w:rFonts w:ascii="Times New Roman" w:hAnsi="Times New Roman" w:cs="Times New Roman"/>
          <w:b/>
          <w:sz w:val="24"/>
          <w:szCs w:val="24"/>
          <w:lang w:bidi="si-LK"/>
        </w:rPr>
        <w:tab/>
      </w:r>
      <w:r>
        <w:rPr>
          <w:rFonts w:ascii="Times New Roman" w:hAnsi="Times New Roman" w:cs="Times New Roman"/>
          <w:b/>
          <w:sz w:val="24"/>
          <w:szCs w:val="24"/>
          <w:lang w:bidi="si-LK"/>
        </w:rPr>
        <w:tab/>
      </w:r>
      <w:r>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t xml:space="preserve">     </w:t>
      </w:r>
      <w:r>
        <w:rPr>
          <w:rFonts w:ascii="Times New Roman" w:hAnsi="Times New Roman" w:cs="Times New Roman"/>
          <w:b/>
          <w:sz w:val="24"/>
          <w:szCs w:val="24"/>
          <w:lang w:bidi="si-LK"/>
        </w:rPr>
        <w:t>30</w:t>
      </w:r>
    </w:p>
    <w:p w14:paraId="54650F47"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5.1   Introduction</w:t>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30</w:t>
      </w:r>
    </w:p>
    <w:p w14:paraId="4408011E"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5.2   </w:t>
      </w:r>
      <w:r>
        <w:rPr>
          <w:rFonts w:ascii="Times New Roman" w:hAnsi="Times New Roman" w:cs="Times New Roman"/>
          <w:sz w:val="24"/>
          <w:szCs w:val="24"/>
          <w:lang w:bidi="si-LK"/>
        </w:rPr>
        <w:t>Evaluation</w:t>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30</w:t>
      </w:r>
    </w:p>
    <w:p w14:paraId="021FAC13"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t xml:space="preserve">5.3   </w:t>
      </w:r>
      <w:r>
        <w:rPr>
          <w:rFonts w:ascii="Times New Roman" w:hAnsi="Times New Roman" w:cs="Times New Roman"/>
          <w:sz w:val="24"/>
          <w:szCs w:val="24"/>
          <w:lang w:bidi="si-LK"/>
        </w:rPr>
        <w:t>Discussion</w:t>
      </w:r>
      <w:r>
        <w:rPr>
          <w:rFonts w:ascii="Times New Roman" w:hAnsi="Times New Roman" w:cs="Times New Roman"/>
          <w:sz w:val="24"/>
          <w:szCs w:val="24"/>
          <w:lang w:bidi="si-LK"/>
        </w:rPr>
        <w:tab/>
      </w:r>
      <w:r>
        <w:rPr>
          <w:rFonts w:ascii="Times New Roman" w:hAnsi="Times New Roman" w:cs="Times New Roman"/>
          <w:sz w:val="24"/>
          <w:szCs w:val="24"/>
          <w:lang w:bidi="si-LK"/>
        </w:rPr>
        <w:tab/>
      </w:r>
      <w:r>
        <w:rPr>
          <w:rFonts w:ascii="Times New Roman" w:hAnsi="Times New Roman" w:cs="Times New Roman"/>
          <w:sz w:val="24"/>
          <w:szCs w:val="24"/>
          <w:lang w:bidi="si-LK"/>
        </w:rPr>
        <w:tab/>
      </w:r>
      <w:r>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r>
      <w:r w:rsidRPr="00E736AB">
        <w:rPr>
          <w:rFonts w:ascii="Times New Roman" w:hAnsi="Times New Roman" w:cs="Times New Roman"/>
          <w:sz w:val="24"/>
          <w:szCs w:val="24"/>
          <w:lang w:bidi="si-LK"/>
        </w:rPr>
        <w:tab/>
        <w:t xml:space="preserve">                 </w:t>
      </w:r>
      <w:r>
        <w:rPr>
          <w:rFonts w:ascii="Times New Roman" w:hAnsi="Times New Roman" w:cs="Times New Roman"/>
          <w:sz w:val="24"/>
          <w:szCs w:val="24"/>
          <w:lang w:bidi="si-LK"/>
        </w:rPr>
        <w:t>31</w:t>
      </w:r>
    </w:p>
    <w:p w14:paraId="14191605" w14:textId="77777777" w:rsidR="00BD0E64" w:rsidRPr="00E736AB" w:rsidRDefault="00BD0E64" w:rsidP="00BD0E64">
      <w:pPr>
        <w:tabs>
          <w:tab w:val="left" w:pos="567"/>
        </w:tabs>
        <w:spacing w:after="0" w:line="360" w:lineRule="auto"/>
        <w:ind w:firstLine="851"/>
        <w:jc w:val="both"/>
        <w:rPr>
          <w:rFonts w:ascii="Times New Roman" w:hAnsi="Times New Roman" w:cs="Times New Roman"/>
          <w:sz w:val="24"/>
          <w:szCs w:val="24"/>
          <w:lang w:bidi="si-LK"/>
        </w:rPr>
      </w:pPr>
      <w:r w:rsidRPr="00E736AB">
        <w:rPr>
          <w:rFonts w:ascii="Times New Roman" w:hAnsi="Times New Roman" w:cs="Times New Roman"/>
          <w:sz w:val="24"/>
          <w:szCs w:val="24"/>
          <w:lang w:bidi="si-LK"/>
        </w:rPr>
        <w:tab/>
      </w:r>
    </w:p>
    <w:p w14:paraId="216E6B61" w14:textId="436E57B9" w:rsidR="00BD0E64" w:rsidRPr="00D753AF" w:rsidRDefault="00BD0E64">
      <w:pPr>
        <w:spacing w:line="360" w:lineRule="auto"/>
        <w:jc w:val="both"/>
        <w:rPr>
          <w:rFonts w:ascii="Times New Roman" w:hAnsi="Times New Roman" w:cs="Times New Roman"/>
          <w:sz w:val="24"/>
          <w:szCs w:val="24"/>
        </w:rPr>
        <w:pPrChange w:id="22" w:author="Jayatilaka Gihan" w:date="2020-03-01T09:50:00Z">
          <w:pPr/>
        </w:pPrChange>
      </w:pPr>
      <w:r w:rsidRPr="00E736AB">
        <w:rPr>
          <w:rFonts w:ascii="Times New Roman" w:hAnsi="Times New Roman" w:cs="Times New Roman"/>
          <w:b/>
          <w:sz w:val="24"/>
          <w:szCs w:val="24"/>
          <w:lang w:bidi="si-LK"/>
        </w:rPr>
        <w:t>CONCLUSION</w:t>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r>
      <w:r>
        <w:rPr>
          <w:rFonts w:ascii="Times New Roman" w:hAnsi="Times New Roman" w:cs="Times New Roman"/>
          <w:b/>
          <w:sz w:val="24"/>
          <w:szCs w:val="24"/>
          <w:lang w:bidi="si-LK"/>
        </w:rPr>
        <w:tab/>
      </w:r>
      <w:r>
        <w:rPr>
          <w:rFonts w:ascii="Times New Roman" w:hAnsi="Times New Roman" w:cs="Times New Roman"/>
          <w:b/>
          <w:sz w:val="24"/>
          <w:szCs w:val="24"/>
          <w:lang w:bidi="si-LK"/>
        </w:rPr>
        <w:tab/>
      </w:r>
      <w:r w:rsidRPr="00E736AB">
        <w:rPr>
          <w:rFonts w:ascii="Times New Roman" w:hAnsi="Times New Roman" w:cs="Times New Roman"/>
          <w:b/>
          <w:sz w:val="24"/>
          <w:szCs w:val="24"/>
          <w:lang w:bidi="si-LK"/>
        </w:rPr>
        <w:tab/>
        <w:t xml:space="preserve">     </w:t>
      </w:r>
      <w:r>
        <w:rPr>
          <w:rFonts w:ascii="Times New Roman" w:hAnsi="Times New Roman" w:cs="Times New Roman"/>
          <w:b/>
          <w:sz w:val="24"/>
          <w:szCs w:val="24"/>
          <w:lang w:bidi="si-LK"/>
        </w:rPr>
        <w:t xml:space="preserve">32 </w:t>
      </w:r>
      <w:bookmarkStart w:id="23" w:name="_GoBack"/>
      <w:bookmarkEnd w:id="23"/>
    </w:p>
    <w:p w14:paraId="63ABB3E8" w14:textId="08C91451" w:rsidR="00884814" w:rsidRDefault="00884814">
      <w:pPr>
        <w:pStyle w:val="h1"/>
        <w:spacing w:line="360" w:lineRule="auto"/>
        <w:jc w:val="center"/>
        <w:outlineLvl w:val="0"/>
        <w:rPr>
          <w:rFonts w:ascii="Times New Roman" w:hAnsi="Times New Roman" w:cs="Times New Roman"/>
          <w:b/>
          <w:sz w:val="28"/>
          <w:szCs w:val="28"/>
        </w:rPr>
        <w:pPrChange w:id="24" w:author="Jayatilaka Gihan" w:date="2020-03-01T09:50:00Z">
          <w:pPr>
            <w:pStyle w:val="h1"/>
            <w:jc w:val="center"/>
            <w:outlineLvl w:val="0"/>
          </w:pPr>
        </w:pPrChange>
      </w:pPr>
      <w:r>
        <w:rPr>
          <w:rFonts w:ascii="Times New Roman" w:hAnsi="Times New Roman" w:cs="Times New Roman"/>
          <w:b/>
          <w:sz w:val="28"/>
          <w:szCs w:val="28"/>
        </w:rPr>
        <w:lastRenderedPageBreak/>
        <w:t>LIST OF FIGURES</w:t>
      </w:r>
      <w:bookmarkEnd w:id="20"/>
      <w:bookmarkEnd w:id="21"/>
    </w:p>
    <w:p w14:paraId="5D95D23F" w14:textId="3D0CEA90" w:rsidR="00EA3E0A" w:rsidRPr="00EA3E0A" w:rsidRDefault="00EA3E0A">
      <w:pPr>
        <w:pStyle w:val="h1"/>
        <w:spacing w:line="360" w:lineRule="auto"/>
        <w:jc w:val="both"/>
        <w:rPr>
          <w:rFonts w:ascii="Times New Roman" w:hAnsi="Times New Roman" w:cs="Times New Roman"/>
          <w:sz w:val="24"/>
          <w:szCs w:val="24"/>
        </w:rPr>
        <w:pPrChange w:id="25" w:author="Jayatilaka Gihan" w:date="2020-03-01T09:50:00Z">
          <w:pPr>
            <w:pStyle w:val="h1"/>
          </w:pPr>
        </w:pPrChange>
      </w:pPr>
      <w:r w:rsidRPr="008B56A8">
        <w:rPr>
          <w:rFonts w:ascii="Times New Roman" w:hAnsi="Times New Roman" w:cs="Times New Roman"/>
          <w:b/>
          <w:sz w:val="24"/>
          <w:szCs w:val="24"/>
        </w:rPr>
        <w:t>Figure 1.1</w:t>
      </w:r>
      <w:r w:rsidR="008B56A8">
        <w:rPr>
          <w:rFonts w:ascii="Times New Roman" w:hAnsi="Times New Roman" w:cs="Times New Roman"/>
          <w:b/>
          <w:sz w:val="24"/>
          <w:szCs w:val="24"/>
        </w:rPr>
        <w:t>.</w:t>
      </w:r>
      <w:r w:rsidRPr="008B56A8">
        <w:rPr>
          <w:rFonts w:ascii="Times New Roman" w:hAnsi="Times New Roman" w:cs="Times New Roman"/>
          <w:b/>
          <w:sz w:val="24"/>
          <w:szCs w:val="24"/>
        </w:rPr>
        <w:t xml:space="preserve"> </w:t>
      </w:r>
      <w:r w:rsidR="0045688A">
        <w:rPr>
          <w:rFonts w:ascii="Times New Roman" w:hAnsi="Times New Roman" w:cs="Times New Roman"/>
          <w:b/>
          <w:sz w:val="24"/>
          <w:szCs w:val="24"/>
        </w:rPr>
        <w:tab/>
      </w:r>
      <w:r w:rsidRPr="00EA3E0A">
        <w:rPr>
          <w:rFonts w:ascii="Times New Roman" w:hAnsi="Times New Roman" w:cs="Times New Roman"/>
          <w:sz w:val="24"/>
          <w:szCs w:val="24"/>
        </w:rPr>
        <w:t>SMU Logo</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1</w:t>
      </w:r>
    </w:p>
    <w:p w14:paraId="57AFA8CE" w14:textId="39599744" w:rsidR="00EA3E0A" w:rsidRPr="00EA3E0A" w:rsidRDefault="00EA3E0A">
      <w:pPr>
        <w:pStyle w:val="h1"/>
        <w:spacing w:line="360" w:lineRule="auto"/>
        <w:jc w:val="both"/>
        <w:rPr>
          <w:rFonts w:ascii="Times New Roman" w:hAnsi="Times New Roman" w:cs="Times New Roman"/>
          <w:sz w:val="24"/>
          <w:szCs w:val="24"/>
        </w:rPr>
        <w:pPrChange w:id="26" w:author="Jayatilaka Gihan" w:date="2020-03-01T09:50:00Z">
          <w:pPr>
            <w:pStyle w:val="h1"/>
          </w:pPr>
        </w:pPrChange>
      </w:pPr>
      <w:r w:rsidRPr="008B56A8">
        <w:rPr>
          <w:rFonts w:ascii="Times New Roman" w:hAnsi="Times New Roman" w:cs="Times New Roman"/>
          <w:b/>
          <w:sz w:val="24"/>
          <w:szCs w:val="24"/>
        </w:rPr>
        <w:t>Figure 1.2.</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Singapore Management University</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2</w:t>
      </w:r>
    </w:p>
    <w:p w14:paraId="08EBD296" w14:textId="190DD9D4" w:rsidR="00EA3E0A" w:rsidRPr="00EA3E0A" w:rsidRDefault="00EA3E0A">
      <w:pPr>
        <w:pStyle w:val="h1"/>
        <w:spacing w:line="360" w:lineRule="auto"/>
        <w:jc w:val="both"/>
        <w:rPr>
          <w:rFonts w:ascii="Times New Roman" w:hAnsi="Times New Roman" w:cs="Times New Roman"/>
          <w:sz w:val="24"/>
          <w:szCs w:val="24"/>
        </w:rPr>
        <w:pPrChange w:id="27" w:author="Jayatilaka Gihan" w:date="2020-03-01T09:50:00Z">
          <w:pPr>
            <w:pStyle w:val="h1"/>
          </w:pPr>
        </w:pPrChange>
      </w:pPr>
      <w:r w:rsidRPr="008B56A8">
        <w:rPr>
          <w:rFonts w:ascii="Times New Roman" w:hAnsi="Times New Roman" w:cs="Times New Roman"/>
          <w:b/>
          <w:sz w:val="24"/>
          <w:szCs w:val="24"/>
        </w:rPr>
        <w:t>Figure 1.3.</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 xml:space="preserve">SMU organization structure (Hierarchy of reporting </w:t>
      </w:r>
      <w:r w:rsidR="005A1453" w:rsidRPr="00EA3E0A">
        <w:rPr>
          <w:rFonts w:ascii="Times New Roman" w:hAnsi="Times New Roman" w:cs="Times New Roman"/>
          <w:sz w:val="24"/>
          <w:szCs w:val="24"/>
        </w:rPr>
        <w:t xml:space="preserve">officers) </w:t>
      </w:r>
      <w:r w:rsidR="005A1453"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3</w:t>
      </w:r>
    </w:p>
    <w:p w14:paraId="59FA7F9C" w14:textId="0D4EC664" w:rsidR="00EA3E0A" w:rsidRPr="00EA3E0A" w:rsidRDefault="00EA3E0A">
      <w:pPr>
        <w:pStyle w:val="h1"/>
        <w:spacing w:line="360" w:lineRule="auto"/>
        <w:jc w:val="both"/>
        <w:rPr>
          <w:rFonts w:ascii="Times New Roman" w:hAnsi="Times New Roman" w:cs="Times New Roman"/>
          <w:sz w:val="24"/>
          <w:szCs w:val="24"/>
        </w:rPr>
        <w:pPrChange w:id="28" w:author="Jayatilaka Gihan" w:date="2020-03-01T09:50:00Z">
          <w:pPr>
            <w:pStyle w:val="h1"/>
          </w:pPr>
        </w:pPrChange>
      </w:pPr>
      <w:r w:rsidRPr="0045688A">
        <w:rPr>
          <w:rFonts w:ascii="Times New Roman" w:hAnsi="Times New Roman" w:cs="Times New Roman"/>
          <w:b/>
          <w:sz w:val="24"/>
          <w:szCs w:val="24"/>
        </w:rPr>
        <w:t>Figure 2.1</w:t>
      </w:r>
      <w:r w:rsidR="008B56A8"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Conceptual illustration of Screen-Camera Communication (SCC)</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006F78CB">
        <w:rPr>
          <w:rFonts w:ascii="Times New Roman" w:hAnsi="Times New Roman" w:cs="Times New Roman"/>
          <w:sz w:val="24"/>
          <w:szCs w:val="24"/>
        </w:rPr>
        <w:t>9</w:t>
      </w:r>
    </w:p>
    <w:p w14:paraId="79FE6992" w14:textId="20F14E3C" w:rsidR="00EA3E0A" w:rsidRPr="00EA3E0A" w:rsidRDefault="00EA3E0A">
      <w:pPr>
        <w:pStyle w:val="h1"/>
        <w:spacing w:line="360" w:lineRule="auto"/>
        <w:jc w:val="both"/>
        <w:rPr>
          <w:rFonts w:ascii="Times New Roman" w:hAnsi="Times New Roman" w:cs="Times New Roman"/>
          <w:sz w:val="24"/>
          <w:szCs w:val="24"/>
        </w:rPr>
        <w:pPrChange w:id="29" w:author="Jayatilaka Gihan" w:date="2020-03-01T09:50:00Z">
          <w:pPr>
            <w:pStyle w:val="h1"/>
          </w:pPr>
        </w:pPrChange>
      </w:pPr>
      <w:r w:rsidRPr="0045688A">
        <w:rPr>
          <w:rFonts w:ascii="Times New Roman" w:hAnsi="Times New Roman" w:cs="Times New Roman"/>
          <w:b/>
          <w:sz w:val="24"/>
          <w:szCs w:val="24"/>
        </w:rPr>
        <w:t>Figure 2.2</w:t>
      </w:r>
      <w:r w:rsidR="008B56A8"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Illustrating Manchester coding for flicker suppression</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006F78CB">
        <w:rPr>
          <w:rFonts w:ascii="Times New Roman" w:hAnsi="Times New Roman" w:cs="Times New Roman"/>
          <w:sz w:val="24"/>
          <w:szCs w:val="24"/>
        </w:rPr>
        <w:t>11</w:t>
      </w:r>
    </w:p>
    <w:p w14:paraId="30250771" w14:textId="7382D240" w:rsidR="00EA3E0A" w:rsidRPr="00EA3E0A" w:rsidRDefault="00EA3E0A">
      <w:pPr>
        <w:pStyle w:val="h1"/>
        <w:spacing w:line="360" w:lineRule="auto"/>
        <w:jc w:val="both"/>
        <w:rPr>
          <w:rFonts w:ascii="Times New Roman" w:hAnsi="Times New Roman" w:cs="Times New Roman"/>
          <w:sz w:val="24"/>
          <w:szCs w:val="24"/>
        </w:rPr>
        <w:pPrChange w:id="30" w:author="Jayatilaka Gihan" w:date="2020-03-01T09:50:00Z">
          <w:pPr>
            <w:pStyle w:val="h1"/>
          </w:pPr>
        </w:pPrChange>
      </w:pPr>
      <w:r w:rsidRPr="0045688A">
        <w:rPr>
          <w:rFonts w:ascii="Times New Roman" w:hAnsi="Times New Roman" w:cs="Times New Roman"/>
          <w:b/>
          <w:sz w:val="24"/>
          <w:szCs w:val="24"/>
        </w:rPr>
        <w:t>Figure 3.1</w:t>
      </w:r>
      <w:r w:rsidR="008B56A8"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 xml:space="preserve">Screen detection performance of HiLight using computer vision feature </w:t>
      </w:r>
      <w:r w:rsidR="0045688A">
        <w:rPr>
          <w:rFonts w:ascii="Times New Roman" w:hAnsi="Times New Roman" w:cs="Times New Roman"/>
          <w:sz w:val="24"/>
          <w:szCs w:val="24"/>
        </w:rPr>
        <w:tab/>
      </w:r>
      <w:r w:rsidRPr="00EA3E0A">
        <w:rPr>
          <w:rFonts w:ascii="Times New Roman" w:hAnsi="Times New Roman" w:cs="Times New Roman"/>
          <w:sz w:val="24"/>
          <w:szCs w:val="24"/>
        </w:rPr>
        <w:tab/>
        <w:t>11</w:t>
      </w:r>
    </w:p>
    <w:p w14:paraId="179B4834" w14:textId="0D1B24BC" w:rsidR="00EA3E0A" w:rsidRPr="00EA3E0A" w:rsidRDefault="00EA3E0A">
      <w:pPr>
        <w:pStyle w:val="h1"/>
        <w:spacing w:line="360" w:lineRule="auto"/>
        <w:jc w:val="both"/>
        <w:rPr>
          <w:rFonts w:ascii="Times New Roman" w:hAnsi="Times New Roman" w:cs="Times New Roman"/>
          <w:sz w:val="24"/>
          <w:szCs w:val="24"/>
        </w:rPr>
        <w:pPrChange w:id="31" w:author="Jayatilaka Gihan" w:date="2020-03-01T09:50:00Z">
          <w:pPr>
            <w:pStyle w:val="h1"/>
          </w:pPr>
        </w:pPrChange>
      </w:pPr>
      <w:r w:rsidRPr="0045688A">
        <w:rPr>
          <w:rFonts w:ascii="Times New Roman" w:hAnsi="Times New Roman" w:cs="Times New Roman"/>
          <w:b/>
          <w:sz w:val="24"/>
          <w:szCs w:val="24"/>
        </w:rPr>
        <w:t>Figure 3.2.</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Hilight: BER vs. Screen offset</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1</w:t>
      </w:r>
      <w:r w:rsidR="006F78CB">
        <w:rPr>
          <w:rFonts w:ascii="Times New Roman" w:hAnsi="Times New Roman" w:cs="Times New Roman"/>
          <w:sz w:val="24"/>
          <w:szCs w:val="24"/>
        </w:rPr>
        <w:t>5</w:t>
      </w:r>
    </w:p>
    <w:p w14:paraId="3B2DB7AD" w14:textId="21C69C6A" w:rsidR="00EA3E0A" w:rsidRPr="00EA3E0A" w:rsidRDefault="00EA3E0A">
      <w:pPr>
        <w:pStyle w:val="h1"/>
        <w:spacing w:line="360" w:lineRule="auto"/>
        <w:jc w:val="both"/>
        <w:rPr>
          <w:rFonts w:ascii="Times New Roman" w:hAnsi="Times New Roman" w:cs="Times New Roman"/>
          <w:sz w:val="24"/>
          <w:szCs w:val="24"/>
        </w:rPr>
        <w:pPrChange w:id="32" w:author="Jayatilaka Gihan" w:date="2020-03-01T09:50:00Z">
          <w:pPr>
            <w:pStyle w:val="h1"/>
          </w:pPr>
        </w:pPrChange>
      </w:pPr>
      <w:r w:rsidRPr="0045688A">
        <w:rPr>
          <w:rFonts w:ascii="Times New Roman" w:hAnsi="Times New Roman" w:cs="Times New Roman"/>
          <w:b/>
          <w:sz w:val="24"/>
          <w:szCs w:val="24"/>
        </w:rPr>
        <w:t>Figure 3.3</w:t>
      </w:r>
      <w:r w:rsidR="008B56A8"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Manchester coding with invariant (static) and variant (dynamic) data</w:t>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1</w:t>
      </w:r>
      <w:r w:rsidR="006F78CB">
        <w:rPr>
          <w:rFonts w:ascii="Times New Roman" w:hAnsi="Times New Roman" w:cs="Times New Roman"/>
          <w:sz w:val="24"/>
          <w:szCs w:val="24"/>
        </w:rPr>
        <w:t>5</w:t>
      </w:r>
    </w:p>
    <w:p w14:paraId="63EC37F2" w14:textId="06998DFB" w:rsidR="00EA3E0A" w:rsidRPr="00EA3E0A" w:rsidRDefault="00EA3E0A">
      <w:pPr>
        <w:pStyle w:val="h1"/>
        <w:spacing w:line="360" w:lineRule="auto"/>
        <w:jc w:val="both"/>
        <w:rPr>
          <w:rFonts w:ascii="Times New Roman" w:hAnsi="Times New Roman" w:cs="Times New Roman"/>
          <w:sz w:val="24"/>
          <w:szCs w:val="24"/>
        </w:rPr>
        <w:pPrChange w:id="33" w:author="Jayatilaka Gihan" w:date="2020-03-01T09:50:00Z">
          <w:pPr>
            <w:pStyle w:val="h1"/>
          </w:pPr>
        </w:pPrChange>
      </w:pPr>
      <w:r w:rsidRPr="0045688A">
        <w:rPr>
          <w:rFonts w:ascii="Times New Roman" w:hAnsi="Times New Roman" w:cs="Times New Roman"/>
          <w:b/>
          <w:sz w:val="24"/>
          <w:szCs w:val="24"/>
        </w:rPr>
        <w:t>Figure 3.4</w:t>
      </w:r>
      <w:r w:rsidR="0045688A"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Illustrating the Problem of Transition Frames</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1</w:t>
      </w:r>
      <w:r w:rsidR="006F78CB">
        <w:rPr>
          <w:rFonts w:ascii="Times New Roman" w:hAnsi="Times New Roman" w:cs="Times New Roman"/>
          <w:sz w:val="24"/>
          <w:szCs w:val="24"/>
        </w:rPr>
        <w:t>6</w:t>
      </w:r>
    </w:p>
    <w:p w14:paraId="782B1F6B" w14:textId="0E6A4A62" w:rsidR="00EA3E0A" w:rsidRPr="00EA3E0A" w:rsidRDefault="00EA3E0A">
      <w:pPr>
        <w:pStyle w:val="h1"/>
        <w:spacing w:line="360" w:lineRule="auto"/>
        <w:jc w:val="both"/>
        <w:rPr>
          <w:rFonts w:ascii="Times New Roman" w:hAnsi="Times New Roman" w:cs="Times New Roman"/>
          <w:sz w:val="24"/>
          <w:szCs w:val="24"/>
        </w:rPr>
        <w:pPrChange w:id="34" w:author="Jayatilaka Gihan" w:date="2020-03-01T09:50:00Z">
          <w:pPr>
            <w:pStyle w:val="h1"/>
          </w:pPr>
        </w:pPrChange>
      </w:pPr>
      <w:r w:rsidRPr="0045688A">
        <w:rPr>
          <w:rFonts w:ascii="Times New Roman" w:hAnsi="Times New Roman" w:cs="Times New Roman"/>
          <w:b/>
          <w:sz w:val="24"/>
          <w:szCs w:val="24"/>
        </w:rPr>
        <w:t>Figure 4.1</w:t>
      </w:r>
      <w:r w:rsidR="0045688A"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Overview of DeepLight decoding pipeline</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1</w:t>
      </w:r>
      <w:r w:rsidR="006F78CB">
        <w:rPr>
          <w:rFonts w:ascii="Times New Roman" w:hAnsi="Times New Roman" w:cs="Times New Roman"/>
          <w:sz w:val="24"/>
          <w:szCs w:val="24"/>
        </w:rPr>
        <w:t>9</w:t>
      </w:r>
    </w:p>
    <w:p w14:paraId="29614A47" w14:textId="57D0425B" w:rsidR="00EA3E0A" w:rsidRPr="00EA3E0A" w:rsidRDefault="00EA3E0A">
      <w:pPr>
        <w:pStyle w:val="h1"/>
        <w:spacing w:line="360" w:lineRule="auto"/>
        <w:jc w:val="both"/>
        <w:rPr>
          <w:rFonts w:ascii="Times New Roman" w:hAnsi="Times New Roman" w:cs="Times New Roman"/>
          <w:sz w:val="24"/>
          <w:szCs w:val="24"/>
        </w:rPr>
        <w:pPrChange w:id="35" w:author="Jayatilaka Gihan" w:date="2020-03-01T09:50:00Z">
          <w:pPr>
            <w:pStyle w:val="h1"/>
          </w:pPr>
        </w:pPrChange>
      </w:pPr>
      <w:r w:rsidRPr="0045688A">
        <w:rPr>
          <w:rFonts w:ascii="Times New Roman" w:hAnsi="Times New Roman" w:cs="Times New Roman"/>
          <w:b/>
          <w:sz w:val="24"/>
          <w:szCs w:val="24"/>
        </w:rPr>
        <w:t>Figure 4.2</w:t>
      </w:r>
      <w:r w:rsidR="0045688A"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ScreenNNet Pipeline</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006F78CB">
        <w:rPr>
          <w:rFonts w:ascii="Times New Roman" w:hAnsi="Times New Roman" w:cs="Times New Roman"/>
          <w:sz w:val="24"/>
          <w:szCs w:val="24"/>
        </w:rPr>
        <w:t>20</w:t>
      </w:r>
    </w:p>
    <w:p w14:paraId="146B49C2" w14:textId="6B4F12ED" w:rsidR="00EA3E0A" w:rsidRPr="00EA3E0A" w:rsidRDefault="00EA3E0A">
      <w:pPr>
        <w:pStyle w:val="h1"/>
        <w:spacing w:line="360" w:lineRule="auto"/>
        <w:jc w:val="both"/>
        <w:rPr>
          <w:rFonts w:ascii="Times New Roman" w:hAnsi="Times New Roman" w:cs="Times New Roman"/>
          <w:sz w:val="24"/>
          <w:szCs w:val="24"/>
        </w:rPr>
        <w:pPrChange w:id="36" w:author="Jayatilaka Gihan" w:date="2020-03-01T09:50:00Z">
          <w:pPr>
            <w:pStyle w:val="h1"/>
          </w:pPr>
        </w:pPrChange>
      </w:pPr>
      <w:r w:rsidRPr="0045688A">
        <w:rPr>
          <w:rFonts w:ascii="Times New Roman" w:hAnsi="Times New Roman" w:cs="Times New Roman"/>
          <w:b/>
          <w:sz w:val="24"/>
          <w:szCs w:val="24"/>
        </w:rPr>
        <w:t>Figure 4.3</w:t>
      </w:r>
      <w:r w:rsidR="0045688A"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TransitioNNet Pipeline</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006F78CB">
        <w:rPr>
          <w:rFonts w:ascii="Times New Roman" w:hAnsi="Times New Roman" w:cs="Times New Roman"/>
          <w:sz w:val="24"/>
          <w:szCs w:val="24"/>
        </w:rPr>
        <w:t>21</w:t>
      </w:r>
    </w:p>
    <w:p w14:paraId="72F94149" w14:textId="5AB11BC1" w:rsidR="00EA3E0A" w:rsidRPr="00EA3E0A" w:rsidRDefault="00EA3E0A">
      <w:pPr>
        <w:pStyle w:val="h1"/>
        <w:spacing w:line="360" w:lineRule="auto"/>
        <w:jc w:val="both"/>
        <w:rPr>
          <w:rFonts w:ascii="Times New Roman" w:hAnsi="Times New Roman" w:cs="Times New Roman"/>
          <w:sz w:val="24"/>
          <w:szCs w:val="24"/>
        </w:rPr>
        <w:pPrChange w:id="37" w:author="Jayatilaka Gihan" w:date="2020-03-01T09:50:00Z">
          <w:pPr>
            <w:pStyle w:val="h1"/>
          </w:pPr>
        </w:pPrChange>
      </w:pPr>
      <w:r w:rsidRPr="0045688A">
        <w:rPr>
          <w:rFonts w:ascii="Times New Roman" w:hAnsi="Times New Roman" w:cs="Times New Roman"/>
          <w:b/>
          <w:sz w:val="24"/>
          <w:szCs w:val="24"/>
        </w:rPr>
        <w:t>Figure 4.4.</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 xml:space="preserve">IoU performance of ScreenNNet on different venues against different </w:t>
      </w:r>
      <w:r>
        <w:rPr>
          <w:rFonts w:ascii="Times New Roman" w:hAnsi="Times New Roman" w:cs="Times New Roman"/>
          <w:sz w:val="24"/>
          <w:szCs w:val="24"/>
        </w:rPr>
        <w:t>fps</w:t>
      </w:r>
      <w:r w:rsidRPr="00EA3E0A">
        <w:rPr>
          <w:rFonts w:ascii="Times New Roman" w:hAnsi="Times New Roman" w:cs="Times New Roman"/>
          <w:sz w:val="24"/>
          <w:szCs w:val="24"/>
        </w:rPr>
        <w:t xml:space="preserve">. </w:t>
      </w:r>
      <w:r>
        <w:rPr>
          <w:rFonts w:ascii="Times New Roman" w:hAnsi="Times New Roman" w:cs="Times New Roman"/>
          <w:sz w:val="24"/>
          <w:szCs w:val="24"/>
        </w:rPr>
        <w:tab/>
      </w:r>
      <w:r w:rsidR="0045688A">
        <w:rPr>
          <w:rFonts w:ascii="Times New Roman" w:hAnsi="Times New Roman" w:cs="Times New Roman"/>
          <w:sz w:val="24"/>
          <w:szCs w:val="24"/>
        </w:rPr>
        <w:tab/>
      </w:r>
      <w:r w:rsidR="006F78CB">
        <w:rPr>
          <w:rFonts w:ascii="Times New Roman" w:hAnsi="Times New Roman" w:cs="Times New Roman"/>
          <w:sz w:val="24"/>
          <w:szCs w:val="24"/>
        </w:rPr>
        <w:t>23</w:t>
      </w:r>
    </w:p>
    <w:p w14:paraId="5F4A74FE" w14:textId="70987949" w:rsidR="00EA3E0A" w:rsidRPr="00EA3E0A" w:rsidRDefault="00EA3E0A">
      <w:pPr>
        <w:pStyle w:val="h1"/>
        <w:spacing w:line="360" w:lineRule="auto"/>
        <w:jc w:val="both"/>
        <w:rPr>
          <w:rFonts w:ascii="Times New Roman" w:hAnsi="Times New Roman" w:cs="Times New Roman"/>
          <w:sz w:val="24"/>
          <w:szCs w:val="24"/>
        </w:rPr>
        <w:pPrChange w:id="38" w:author="Jayatilaka Gihan" w:date="2020-03-01T09:50:00Z">
          <w:pPr>
            <w:pStyle w:val="h1"/>
          </w:pPr>
        </w:pPrChange>
      </w:pPr>
      <w:r w:rsidRPr="0045688A">
        <w:rPr>
          <w:rFonts w:ascii="Times New Roman" w:hAnsi="Times New Roman" w:cs="Times New Roman"/>
          <w:b/>
          <w:sz w:val="24"/>
          <w:szCs w:val="24"/>
        </w:rPr>
        <w:t>Figure 4.5</w:t>
      </w:r>
      <w:r w:rsidR="0045688A"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Screen detector accuracy when users hold the camera by hand.</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6F78CB">
        <w:rPr>
          <w:rFonts w:ascii="Times New Roman" w:hAnsi="Times New Roman" w:cs="Times New Roman"/>
          <w:sz w:val="24"/>
          <w:szCs w:val="24"/>
        </w:rPr>
        <w:t>24</w:t>
      </w:r>
    </w:p>
    <w:p w14:paraId="46772EA2" w14:textId="112AB01A" w:rsidR="00EA3E0A" w:rsidRPr="00EA3E0A" w:rsidRDefault="00EA3E0A">
      <w:pPr>
        <w:pStyle w:val="h1"/>
        <w:spacing w:line="360" w:lineRule="auto"/>
        <w:jc w:val="both"/>
        <w:rPr>
          <w:rFonts w:ascii="Times New Roman" w:hAnsi="Times New Roman" w:cs="Times New Roman"/>
          <w:sz w:val="24"/>
          <w:szCs w:val="24"/>
        </w:rPr>
        <w:pPrChange w:id="39" w:author="Jayatilaka Gihan" w:date="2020-03-01T09:50:00Z">
          <w:pPr>
            <w:pStyle w:val="h1"/>
          </w:pPr>
        </w:pPrChange>
      </w:pPr>
      <w:r w:rsidRPr="0045688A">
        <w:rPr>
          <w:rFonts w:ascii="Times New Roman" w:hAnsi="Times New Roman" w:cs="Times New Roman"/>
          <w:b/>
          <w:sz w:val="24"/>
          <w:szCs w:val="24"/>
        </w:rPr>
        <w:t>Figure 4.6</w:t>
      </w:r>
      <w:r w:rsidR="0045688A"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Screen detection performance at different viewing angles.</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006F78CB">
        <w:rPr>
          <w:rFonts w:ascii="Times New Roman" w:hAnsi="Times New Roman" w:cs="Times New Roman"/>
          <w:sz w:val="24"/>
          <w:szCs w:val="24"/>
        </w:rPr>
        <w:t>24</w:t>
      </w:r>
    </w:p>
    <w:p w14:paraId="6544C814" w14:textId="0246CAE0" w:rsidR="00EA3E0A" w:rsidRPr="00EA3E0A" w:rsidRDefault="00EA3E0A">
      <w:pPr>
        <w:pStyle w:val="h1"/>
        <w:spacing w:line="360" w:lineRule="auto"/>
        <w:jc w:val="both"/>
        <w:rPr>
          <w:rFonts w:ascii="Times New Roman" w:hAnsi="Times New Roman" w:cs="Times New Roman"/>
          <w:sz w:val="24"/>
          <w:szCs w:val="24"/>
        </w:rPr>
        <w:pPrChange w:id="40" w:author="Jayatilaka Gihan" w:date="2020-03-01T09:50:00Z">
          <w:pPr>
            <w:pStyle w:val="h1"/>
          </w:pPr>
        </w:pPrChange>
      </w:pPr>
      <w:r w:rsidRPr="0045688A">
        <w:rPr>
          <w:rFonts w:ascii="Times New Roman" w:hAnsi="Times New Roman" w:cs="Times New Roman"/>
          <w:b/>
          <w:sz w:val="24"/>
          <w:szCs w:val="24"/>
        </w:rPr>
        <w:t>Figure 4.7.</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Inception network for single shot detection</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2</w:t>
      </w:r>
      <w:r w:rsidR="006F78CB">
        <w:rPr>
          <w:rFonts w:ascii="Times New Roman" w:hAnsi="Times New Roman" w:cs="Times New Roman"/>
          <w:sz w:val="24"/>
          <w:szCs w:val="24"/>
        </w:rPr>
        <w:t>6</w:t>
      </w:r>
    </w:p>
    <w:p w14:paraId="1ABC8F32" w14:textId="07F7B987" w:rsidR="00EA3E0A" w:rsidRPr="00EA3E0A" w:rsidRDefault="00EA3E0A">
      <w:pPr>
        <w:pStyle w:val="h1"/>
        <w:spacing w:line="360" w:lineRule="auto"/>
        <w:jc w:val="both"/>
        <w:rPr>
          <w:rFonts w:ascii="Times New Roman" w:hAnsi="Times New Roman" w:cs="Times New Roman"/>
          <w:sz w:val="24"/>
          <w:szCs w:val="24"/>
        </w:rPr>
        <w:pPrChange w:id="41" w:author="Jayatilaka Gihan" w:date="2020-03-01T09:50:00Z">
          <w:pPr>
            <w:pStyle w:val="h1"/>
          </w:pPr>
        </w:pPrChange>
      </w:pPr>
      <w:r w:rsidRPr="0045688A">
        <w:rPr>
          <w:rFonts w:ascii="Times New Roman" w:hAnsi="Times New Roman" w:cs="Times New Roman"/>
          <w:b/>
          <w:sz w:val="24"/>
          <w:szCs w:val="24"/>
        </w:rPr>
        <w:t>Figure 4.8</w:t>
      </w:r>
      <w:r w:rsidR="0045688A" w:rsidRPr="0045688A">
        <w:rPr>
          <w:rFonts w:ascii="Times New Roman" w:hAnsi="Times New Roman" w:cs="Times New Roman"/>
          <w:b/>
          <w:sz w:val="24"/>
          <w:szCs w:val="24"/>
        </w:rPr>
        <w:t>.</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LightNet</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2</w:t>
      </w:r>
      <w:r w:rsidR="006F78CB">
        <w:rPr>
          <w:rFonts w:ascii="Times New Roman" w:hAnsi="Times New Roman" w:cs="Times New Roman"/>
          <w:sz w:val="24"/>
          <w:szCs w:val="24"/>
        </w:rPr>
        <w:t>7</w:t>
      </w:r>
    </w:p>
    <w:p w14:paraId="4ECE222B" w14:textId="5CA2ED0F" w:rsidR="00EA3E0A" w:rsidRPr="00EA3E0A" w:rsidRDefault="00EA3E0A">
      <w:pPr>
        <w:pStyle w:val="h1"/>
        <w:spacing w:line="360" w:lineRule="auto"/>
        <w:jc w:val="both"/>
        <w:rPr>
          <w:rFonts w:ascii="Times New Roman" w:hAnsi="Times New Roman" w:cs="Times New Roman"/>
          <w:sz w:val="24"/>
          <w:szCs w:val="24"/>
        </w:rPr>
        <w:pPrChange w:id="42" w:author="Jayatilaka Gihan" w:date="2020-03-01T09:50:00Z">
          <w:pPr>
            <w:pStyle w:val="h1"/>
          </w:pPr>
        </w:pPrChange>
      </w:pPr>
      <w:r w:rsidRPr="0045688A">
        <w:rPr>
          <w:rFonts w:ascii="Times New Roman" w:hAnsi="Times New Roman" w:cs="Times New Roman"/>
          <w:b/>
          <w:sz w:val="24"/>
          <w:szCs w:val="24"/>
        </w:rPr>
        <w:t>Figure 4.9.</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Accuracy comparison between Basic and LightNet DNN pipeline.</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2</w:t>
      </w:r>
      <w:r w:rsidR="006F78CB">
        <w:rPr>
          <w:rFonts w:ascii="Times New Roman" w:hAnsi="Times New Roman" w:cs="Times New Roman"/>
          <w:sz w:val="24"/>
          <w:szCs w:val="24"/>
        </w:rPr>
        <w:t>8</w:t>
      </w:r>
    </w:p>
    <w:p w14:paraId="55019D84" w14:textId="37332777" w:rsidR="00EA3E0A" w:rsidRPr="00EA3E0A" w:rsidRDefault="00EA3E0A">
      <w:pPr>
        <w:pStyle w:val="h1"/>
        <w:spacing w:line="360" w:lineRule="auto"/>
        <w:jc w:val="both"/>
        <w:rPr>
          <w:rFonts w:ascii="Times New Roman" w:hAnsi="Times New Roman" w:cs="Times New Roman"/>
          <w:sz w:val="24"/>
          <w:szCs w:val="24"/>
        </w:rPr>
        <w:pPrChange w:id="43" w:author="Jayatilaka Gihan" w:date="2020-03-01T09:50:00Z">
          <w:pPr>
            <w:pStyle w:val="h1"/>
          </w:pPr>
        </w:pPrChange>
      </w:pPr>
      <w:r w:rsidRPr="0045688A">
        <w:rPr>
          <w:rFonts w:ascii="Times New Roman" w:hAnsi="Times New Roman" w:cs="Times New Roman"/>
          <w:b/>
          <w:sz w:val="24"/>
          <w:szCs w:val="24"/>
        </w:rPr>
        <w:t>Figure 4.10.</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Screen-Camera setup</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2</w:t>
      </w:r>
      <w:r w:rsidR="006F78CB">
        <w:rPr>
          <w:rFonts w:ascii="Times New Roman" w:hAnsi="Times New Roman" w:cs="Times New Roman"/>
          <w:sz w:val="24"/>
          <w:szCs w:val="24"/>
        </w:rPr>
        <w:t>9</w:t>
      </w:r>
    </w:p>
    <w:p w14:paraId="3A04BF40" w14:textId="21FD4B01" w:rsidR="00EA3E0A" w:rsidRPr="00EA3E0A" w:rsidRDefault="00EA3E0A">
      <w:pPr>
        <w:pStyle w:val="h1"/>
        <w:spacing w:line="360" w:lineRule="auto"/>
        <w:jc w:val="both"/>
        <w:rPr>
          <w:rFonts w:ascii="Times New Roman" w:hAnsi="Times New Roman" w:cs="Times New Roman"/>
          <w:sz w:val="24"/>
          <w:szCs w:val="24"/>
        </w:rPr>
        <w:pPrChange w:id="44" w:author="Jayatilaka Gihan" w:date="2020-03-01T09:50:00Z">
          <w:pPr>
            <w:pStyle w:val="h1"/>
          </w:pPr>
        </w:pPrChange>
      </w:pPr>
      <w:r w:rsidRPr="0045688A">
        <w:rPr>
          <w:rFonts w:ascii="Times New Roman" w:hAnsi="Times New Roman" w:cs="Times New Roman"/>
          <w:b/>
          <w:sz w:val="24"/>
          <w:szCs w:val="24"/>
        </w:rPr>
        <w:t>Figure 4.11.</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Nvidia DGX server (obtained from web)</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Pr="00EA3E0A">
        <w:rPr>
          <w:rFonts w:ascii="Times New Roman" w:hAnsi="Times New Roman" w:cs="Times New Roman"/>
          <w:sz w:val="24"/>
          <w:szCs w:val="24"/>
        </w:rPr>
        <w:t>2</w:t>
      </w:r>
      <w:r w:rsidR="006F78CB">
        <w:rPr>
          <w:rFonts w:ascii="Times New Roman" w:hAnsi="Times New Roman" w:cs="Times New Roman"/>
          <w:sz w:val="24"/>
          <w:szCs w:val="24"/>
        </w:rPr>
        <w:t>9</w:t>
      </w:r>
    </w:p>
    <w:p w14:paraId="251D1FEC" w14:textId="594D8FAC" w:rsidR="00884814" w:rsidRPr="00EA3E0A" w:rsidRDefault="00EA3E0A">
      <w:pPr>
        <w:pStyle w:val="h1"/>
        <w:spacing w:line="360" w:lineRule="auto"/>
        <w:jc w:val="both"/>
        <w:rPr>
          <w:rFonts w:ascii="Times New Roman" w:hAnsi="Times New Roman" w:cs="Times New Roman"/>
          <w:sz w:val="24"/>
          <w:szCs w:val="24"/>
        </w:rPr>
        <w:pPrChange w:id="45" w:author="Jayatilaka Gihan" w:date="2020-03-01T09:50:00Z">
          <w:pPr>
            <w:pStyle w:val="h1"/>
          </w:pPr>
        </w:pPrChange>
      </w:pPr>
      <w:r w:rsidRPr="0045688A">
        <w:rPr>
          <w:rFonts w:ascii="Times New Roman" w:hAnsi="Times New Roman" w:cs="Times New Roman"/>
          <w:b/>
          <w:sz w:val="24"/>
          <w:szCs w:val="24"/>
        </w:rPr>
        <w:t>Figure 5.1.</w:t>
      </w:r>
      <w:r w:rsidRPr="00EA3E0A">
        <w:rPr>
          <w:rFonts w:ascii="Times New Roman" w:hAnsi="Times New Roman" w:cs="Times New Roman"/>
          <w:sz w:val="24"/>
          <w:szCs w:val="24"/>
        </w:rPr>
        <w:t xml:space="preserve"> </w:t>
      </w:r>
      <w:r w:rsidR="0045688A">
        <w:rPr>
          <w:rFonts w:ascii="Times New Roman" w:hAnsi="Times New Roman" w:cs="Times New Roman"/>
          <w:sz w:val="24"/>
          <w:szCs w:val="24"/>
        </w:rPr>
        <w:t xml:space="preserve"> </w:t>
      </w:r>
      <w:r w:rsidR="0045688A">
        <w:rPr>
          <w:rFonts w:ascii="Times New Roman" w:hAnsi="Times New Roman" w:cs="Times New Roman"/>
          <w:sz w:val="24"/>
          <w:szCs w:val="24"/>
        </w:rPr>
        <w:tab/>
      </w:r>
      <w:r w:rsidRPr="00EA3E0A">
        <w:rPr>
          <w:rFonts w:ascii="Times New Roman" w:hAnsi="Times New Roman" w:cs="Times New Roman"/>
          <w:sz w:val="24"/>
          <w:szCs w:val="24"/>
        </w:rPr>
        <w:t>MOS of SCC systems against different screen framerates</w:t>
      </w:r>
      <w:r w:rsidRPr="00EA3E0A">
        <w:rPr>
          <w:rFonts w:ascii="Times New Roman" w:hAnsi="Times New Roman" w:cs="Times New Roman"/>
          <w:sz w:val="24"/>
          <w:szCs w:val="24"/>
        </w:rPr>
        <w:tab/>
      </w:r>
      <w:r w:rsidRPr="00EA3E0A">
        <w:rPr>
          <w:rFonts w:ascii="Times New Roman" w:hAnsi="Times New Roman" w:cs="Times New Roman"/>
          <w:sz w:val="24"/>
          <w:szCs w:val="24"/>
        </w:rPr>
        <w:tab/>
      </w:r>
      <w:r w:rsidRPr="00EA3E0A">
        <w:rPr>
          <w:rFonts w:ascii="Times New Roman" w:hAnsi="Times New Roman" w:cs="Times New Roman"/>
          <w:sz w:val="24"/>
          <w:szCs w:val="24"/>
        </w:rPr>
        <w:tab/>
      </w:r>
      <w:r w:rsidR="0045688A">
        <w:rPr>
          <w:rFonts w:ascii="Times New Roman" w:hAnsi="Times New Roman" w:cs="Times New Roman"/>
          <w:sz w:val="24"/>
          <w:szCs w:val="24"/>
        </w:rPr>
        <w:tab/>
      </w:r>
      <w:r w:rsidR="006F78CB">
        <w:rPr>
          <w:rFonts w:ascii="Times New Roman" w:hAnsi="Times New Roman" w:cs="Times New Roman"/>
          <w:sz w:val="24"/>
          <w:szCs w:val="24"/>
        </w:rPr>
        <w:t>30</w:t>
      </w:r>
    </w:p>
    <w:p w14:paraId="6851EDEB" w14:textId="2A2137B3" w:rsidR="00884814" w:rsidRDefault="00884814">
      <w:pPr>
        <w:pStyle w:val="h1"/>
        <w:spacing w:line="360" w:lineRule="auto"/>
        <w:jc w:val="both"/>
        <w:rPr>
          <w:rFonts w:ascii="Times New Roman" w:hAnsi="Times New Roman" w:cs="Times New Roman"/>
          <w:b/>
          <w:sz w:val="28"/>
          <w:szCs w:val="28"/>
        </w:rPr>
        <w:pPrChange w:id="46" w:author="Jayatilaka Gihan" w:date="2020-03-01T09:50:00Z">
          <w:pPr>
            <w:pStyle w:val="h1"/>
            <w:jc w:val="center"/>
          </w:pPr>
        </w:pPrChange>
      </w:pPr>
    </w:p>
    <w:p w14:paraId="57629402" w14:textId="7BD50397" w:rsidR="00884814" w:rsidRDefault="00884814">
      <w:pPr>
        <w:pStyle w:val="h1"/>
        <w:spacing w:line="360" w:lineRule="auto"/>
        <w:jc w:val="both"/>
        <w:rPr>
          <w:rFonts w:ascii="Times New Roman" w:hAnsi="Times New Roman" w:cs="Times New Roman"/>
          <w:b/>
          <w:sz w:val="28"/>
          <w:szCs w:val="28"/>
        </w:rPr>
        <w:pPrChange w:id="47" w:author="Jayatilaka Gihan" w:date="2020-03-01T09:50:00Z">
          <w:pPr>
            <w:pStyle w:val="h1"/>
            <w:jc w:val="center"/>
          </w:pPr>
        </w:pPrChange>
      </w:pPr>
    </w:p>
    <w:p w14:paraId="35F7A327" w14:textId="783AED33" w:rsidR="00884814" w:rsidRDefault="00884814">
      <w:pPr>
        <w:pStyle w:val="h1"/>
        <w:spacing w:line="360" w:lineRule="auto"/>
        <w:jc w:val="both"/>
        <w:rPr>
          <w:rFonts w:ascii="Times New Roman" w:hAnsi="Times New Roman" w:cs="Times New Roman"/>
          <w:b/>
          <w:sz w:val="28"/>
          <w:szCs w:val="28"/>
        </w:rPr>
        <w:pPrChange w:id="48" w:author="Jayatilaka Gihan" w:date="2020-03-01T09:50:00Z">
          <w:pPr>
            <w:pStyle w:val="h1"/>
            <w:jc w:val="center"/>
          </w:pPr>
        </w:pPrChange>
      </w:pPr>
    </w:p>
    <w:p w14:paraId="06C24F99" w14:textId="043249FD" w:rsidR="00884814" w:rsidRDefault="00884814">
      <w:pPr>
        <w:pStyle w:val="h1"/>
        <w:spacing w:line="360" w:lineRule="auto"/>
        <w:jc w:val="center"/>
        <w:outlineLvl w:val="0"/>
        <w:rPr>
          <w:rFonts w:ascii="Times New Roman" w:hAnsi="Times New Roman" w:cs="Times New Roman"/>
          <w:b/>
          <w:sz w:val="28"/>
          <w:szCs w:val="28"/>
        </w:rPr>
        <w:pPrChange w:id="49" w:author="Jayatilaka Gihan" w:date="2020-03-01T09:50:00Z">
          <w:pPr>
            <w:pStyle w:val="h1"/>
            <w:jc w:val="center"/>
            <w:outlineLvl w:val="0"/>
          </w:pPr>
        </w:pPrChange>
      </w:pPr>
      <w:bookmarkStart w:id="50" w:name="_Toc33954158"/>
      <w:bookmarkStart w:id="51" w:name="_Toc33954270"/>
      <w:r>
        <w:rPr>
          <w:rFonts w:ascii="Times New Roman" w:hAnsi="Times New Roman" w:cs="Times New Roman"/>
          <w:b/>
          <w:sz w:val="28"/>
          <w:szCs w:val="28"/>
        </w:rPr>
        <w:lastRenderedPageBreak/>
        <w:t>LIST OF TABLES</w:t>
      </w:r>
      <w:bookmarkEnd w:id="50"/>
      <w:bookmarkEnd w:id="51"/>
    </w:p>
    <w:p w14:paraId="3595BA0C" w14:textId="0E4B2AAD" w:rsidR="006B60A1" w:rsidRPr="006B60A1" w:rsidRDefault="006B60A1">
      <w:pPr>
        <w:pStyle w:val="h1"/>
        <w:spacing w:line="360" w:lineRule="auto"/>
        <w:jc w:val="both"/>
        <w:rPr>
          <w:rFonts w:ascii="Times New Roman" w:hAnsi="Times New Roman" w:cs="Times New Roman"/>
          <w:sz w:val="24"/>
          <w:szCs w:val="24"/>
        </w:rPr>
        <w:pPrChange w:id="52" w:author="Jayatilaka Gihan" w:date="2020-03-01T09:50:00Z">
          <w:pPr>
            <w:pStyle w:val="h1"/>
          </w:pPr>
        </w:pPrChange>
      </w:pPr>
      <w:r w:rsidRPr="006B60A1">
        <w:rPr>
          <w:rFonts w:ascii="Times New Roman" w:hAnsi="Times New Roman" w:cs="Times New Roman"/>
          <w:b/>
          <w:sz w:val="24"/>
          <w:szCs w:val="24"/>
        </w:rPr>
        <w:t>Table 3.1</w:t>
      </w:r>
      <w:r w:rsidRPr="006B60A1">
        <w:rPr>
          <w:rFonts w:ascii="Times New Roman" w:hAnsi="Times New Roman" w:cs="Times New Roman"/>
          <w:sz w:val="24"/>
          <w:szCs w:val="24"/>
        </w:rPr>
        <w:t>.</w:t>
      </w:r>
      <w:r w:rsidR="000115F3">
        <w:rPr>
          <w:rFonts w:ascii="Times New Roman" w:hAnsi="Times New Roman" w:cs="Times New Roman"/>
          <w:sz w:val="24"/>
          <w:szCs w:val="24"/>
        </w:rPr>
        <w:tab/>
      </w:r>
      <w:r w:rsidRPr="006B60A1">
        <w:rPr>
          <w:rFonts w:ascii="Times New Roman" w:hAnsi="Times New Roman" w:cs="Times New Roman"/>
          <w:sz w:val="24"/>
          <w:szCs w:val="24"/>
        </w:rPr>
        <w:t xml:space="preserve"> Summary of the previous work</w:t>
      </w:r>
      <w:r w:rsidRPr="006B60A1">
        <w:rPr>
          <w:rFonts w:ascii="Times New Roman" w:hAnsi="Times New Roman" w:cs="Times New Roman"/>
          <w:sz w:val="24"/>
          <w:szCs w:val="24"/>
        </w:rPr>
        <w:tab/>
      </w:r>
      <w:r w:rsidRPr="006B60A1">
        <w:rPr>
          <w:rFonts w:ascii="Times New Roman" w:hAnsi="Times New Roman" w:cs="Times New Roman"/>
          <w:sz w:val="24"/>
          <w:szCs w:val="24"/>
        </w:rPr>
        <w:tab/>
      </w:r>
      <w:r w:rsidRPr="006B60A1">
        <w:rPr>
          <w:rFonts w:ascii="Times New Roman" w:hAnsi="Times New Roman" w:cs="Times New Roman"/>
          <w:sz w:val="24"/>
          <w:szCs w:val="24"/>
        </w:rPr>
        <w:tab/>
      </w:r>
      <w:r w:rsidRPr="006B60A1">
        <w:rPr>
          <w:rFonts w:ascii="Times New Roman" w:hAnsi="Times New Roman" w:cs="Times New Roman"/>
          <w:sz w:val="24"/>
          <w:szCs w:val="24"/>
        </w:rPr>
        <w:tab/>
      </w:r>
      <w:r w:rsidRPr="006B60A1">
        <w:rPr>
          <w:rFonts w:ascii="Times New Roman" w:hAnsi="Times New Roman" w:cs="Times New Roman"/>
          <w:sz w:val="24"/>
          <w:szCs w:val="24"/>
        </w:rPr>
        <w:tab/>
      </w:r>
      <w:r w:rsidRPr="006B60A1">
        <w:rPr>
          <w:rFonts w:ascii="Times New Roman" w:hAnsi="Times New Roman" w:cs="Times New Roman"/>
          <w:sz w:val="24"/>
          <w:szCs w:val="24"/>
        </w:rPr>
        <w:tab/>
      </w:r>
      <w:r w:rsidRPr="006B60A1">
        <w:rPr>
          <w:rFonts w:ascii="Times New Roman" w:hAnsi="Times New Roman" w:cs="Times New Roman"/>
          <w:sz w:val="24"/>
          <w:szCs w:val="24"/>
        </w:rPr>
        <w:tab/>
        <w:t>1</w:t>
      </w:r>
      <w:r w:rsidR="00BC0082">
        <w:rPr>
          <w:rFonts w:ascii="Times New Roman" w:hAnsi="Times New Roman" w:cs="Times New Roman"/>
          <w:sz w:val="24"/>
          <w:szCs w:val="24"/>
        </w:rPr>
        <w:t>3</w:t>
      </w:r>
    </w:p>
    <w:p w14:paraId="343ABE51" w14:textId="3D34A30C" w:rsidR="00884814" w:rsidRPr="006B60A1" w:rsidRDefault="006B60A1">
      <w:pPr>
        <w:pStyle w:val="h1"/>
        <w:spacing w:line="360" w:lineRule="auto"/>
        <w:jc w:val="both"/>
        <w:rPr>
          <w:rFonts w:ascii="Times New Roman" w:hAnsi="Times New Roman" w:cs="Times New Roman"/>
          <w:b/>
          <w:sz w:val="24"/>
          <w:szCs w:val="24"/>
        </w:rPr>
        <w:pPrChange w:id="53" w:author="Jayatilaka Gihan" w:date="2020-03-01T09:50:00Z">
          <w:pPr>
            <w:pStyle w:val="h1"/>
          </w:pPr>
        </w:pPrChange>
      </w:pPr>
      <w:r w:rsidRPr="006B60A1">
        <w:rPr>
          <w:rFonts w:ascii="Times New Roman" w:hAnsi="Times New Roman" w:cs="Times New Roman"/>
          <w:b/>
          <w:sz w:val="24"/>
          <w:szCs w:val="24"/>
        </w:rPr>
        <w:t>Table 4.1.</w:t>
      </w:r>
      <w:r w:rsidR="000115F3">
        <w:rPr>
          <w:rFonts w:ascii="Times New Roman" w:hAnsi="Times New Roman" w:cs="Times New Roman"/>
          <w:b/>
          <w:sz w:val="24"/>
          <w:szCs w:val="24"/>
        </w:rPr>
        <w:tab/>
      </w:r>
      <w:r w:rsidRPr="006B60A1">
        <w:rPr>
          <w:rFonts w:ascii="Times New Roman" w:hAnsi="Times New Roman" w:cs="Times New Roman"/>
          <w:sz w:val="24"/>
          <w:szCs w:val="24"/>
        </w:rPr>
        <w:t xml:space="preserve"> SPAGE values for ScreenNNet on different venues</w:t>
      </w:r>
      <w:r w:rsidRPr="006B60A1">
        <w:rPr>
          <w:rFonts w:ascii="Times New Roman" w:hAnsi="Times New Roman" w:cs="Times New Roman"/>
          <w:sz w:val="24"/>
          <w:szCs w:val="24"/>
        </w:rPr>
        <w:tab/>
      </w:r>
      <w:r w:rsidRPr="006B60A1">
        <w:rPr>
          <w:rFonts w:ascii="Times New Roman" w:hAnsi="Times New Roman" w:cs="Times New Roman"/>
          <w:sz w:val="24"/>
          <w:szCs w:val="24"/>
        </w:rPr>
        <w:tab/>
      </w:r>
      <w:r w:rsidR="000115F3">
        <w:rPr>
          <w:rFonts w:ascii="Times New Roman" w:hAnsi="Times New Roman" w:cs="Times New Roman"/>
          <w:sz w:val="24"/>
          <w:szCs w:val="24"/>
        </w:rPr>
        <w:tab/>
      </w:r>
      <w:r w:rsidRPr="006B60A1">
        <w:rPr>
          <w:rFonts w:ascii="Times New Roman" w:hAnsi="Times New Roman" w:cs="Times New Roman"/>
          <w:sz w:val="24"/>
          <w:szCs w:val="24"/>
        </w:rPr>
        <w:tab/>
      </w:r>
      <w:r w:rsidRPr="006B60A1">
        <w:rPr>
          <w:rFonts w:ascii="Times New Roman" w:hAnsi="Times New Roman" w:cs="Times New Roman"/>
          <w:sz w:val="24"/>
          <w:szCs w:val="24"/>
        </w:rPr>
        <w:tab/>
      </w:r>
      <w:r w:rsidR="00BC0082">
        <w:rPr>
          <w:rFonts w:ascii="Times New Roman" w:hAnsi="Times New Roman" w:cs="Times New Roman"/>
          <w:sz w:val="24"/>
          <w:szCs w:val="24"/>
        </w:rPr>
        <w:t>23</w:t>
      </w:r>
    </w:p>
    <w:p w14:paraId="49D6681E" w14:textId="416529BB" w:rsidR="00884814" w:rsidRDefault="00884814">
      <w:pPr>
        <w:pStyle w:val="h1"/>
        <w:spacing w:line="360" w:lineRule="auto"/>
        <w:jc w:val="both"/>
        <w:rPr>
          <w:rFonts w:ascii="Times New Roman" w:hAnsi="Times New Roman" w:cs="Times New Roman"/>
          <w:b/>
          <w:sz w:val="28"/>
          <w:szCs w:val="28"/>
        </w:rPr>
        <w:pPrChange w:id="54" w:author="Jayatilaka Gihan" w:date="2020-03-01T09:50:00Z">
          <w:pPr>
            <w:pStyle w:val="h1"/>
            <w:jc w:val="center"/>
          </w:pPr>
        </w:pPrChange>
      </w:pPr>
    </w:p>
    <w:p w14:paraId="60FEB4D0" w14:textId="266B6D26" w:rsidR="00884814" w:rsidRDefault="00884814">
      <w:pPr>
        <w:pStyle w:val="h1"/>
        <w:spacing w:line="360" w:lineRule="auto"/>
        <w:jc w:val="both"/>
        <w:rPr>
          <w:rFonts w:ascii="Times New Roman" w:hAnsi="Times New Roman" w:cs="Times New Roman"/>
          <w:b/>
          <w:sz w:val="28"/>
          <w:szCs w:val="28"/>
        </w:rPr>
        <w:pPrChange w:id="55" w:author="Jayatilaka Gihan" w:date="2020-03-01T09:50:00Z">
          <w:pPr>
            <w:pStyle w:val="h1"/>
            <w:jc w:val="center"/>
          </w:pPr>
        </w:pPrChange>
      </w:pPr>
    </w:p>
    <w:p w14:paraId="02471FA1" w14:textId="7D950846" w:rsidR="00884814" w:rsidRDefault="00884814">
      <w:pPr>
        <w:pStyle w:val="h1"/>
        <w:spacing w:line="360" w:lineRule="auto"/>
        <w:jc w:val="both"/>
        <w:rPr>
          <w:rFonts w:ascii="Times New Roman" w:hAnsi="Times New Roman" w:cs="Times New Roman"/>
          <w:b/>
          <w:sz w:val="28"/>
          <w:szCs w:val="28"/>
        </w:rPr>
        <w:pPrChange w:id="56" w:author="Jayatilaka Gihan" w:date="2020-03-01T09:50:00Z">
          <w:pPr>
            <w:pStyle w:val="h1"/>
            <w:jc w:val="center"/>
          </w:pPr>
        </w:pPrChange>
      </w:pPr>
    </w:p>
    <w:p w14:paraId="596B6CC0" w14:textId="0937F452" w:rsidR="00884814" w:rsidRDefault="00884814">
      <w:pPr>
        <w:pStyle w:val="h1"/>
        <w:spacing w:line="360" w:lineRule="auto"/>
        <w:jc w:val="both"/>
        <w:rPr>
          <w:rFonts w:ascii="Times New Roman" w:hAnsi="Times New Roman" w:cs="Times New Roman"/>
          <w:b/>
          <w:sz w:val="28"/>
          <w:szCs w:val="28"/>
        </w:rPr>
        <w:pPrChange w:id="57" w:author="Jayatilaka Gihan" w:date="2020-03-01T09:50:00Z">
          <w:pPr>
            <w:pStyle w:val="h1"/>
            <w:jc w:val="center"/>
          </w:pPr>
        </w:pPrChange>
      </w:pPr>
    </w:p>
    <w:p w14:paraId="42A496DA" w14:textId="3F3BF15A" w:rsidR="00884814" w:rsidRDefault="00884814">
      <w:pPr>
        <w:pStyle w:val="h1"/>
        <w:spacing w:line="360" w:lineRule="auto"/>
        <w:jc w:val="both"/>
        <w:rPr>
          <w:rFonts w:ascii="Times New Roman" w:hAnsi="Times New Roman" w:cs="Times New Roman"/>
          <w:b/>
          <w:sz w:val="28"/>
          <w:szCs w:val="28"/>
        </w:rPr>
        <w:pPrChange w:id="58" w:author="Jayatilaka Gihan" w:date="2020-03-01T09:50:00Z">
          <w:pPr>
            <w:pStyle w:val="h1"/>
            <w:jc w:val="center"/>
          </w:pPr>
        </w:pPrChange>
      </w:pPr>
    </w:p>
    <w:p w14:paraId="79A6E076" w14:textId="11FDF5BF" w:rsidR="00884814" w:rsidRDefault="00884814">
      <w:pPr>
        <w:pStyle w:val="h1"/>
        <w:spacing w:line="360" w:lineRule="auto"/>
        <w:jc w:val="both"/>
        <w:rPr>
          <w:rFonts w:ascii="Times New Roman" w:hAnsi="Times New Roman" w:cs="Times New Roman"/>
          <w:b/>
          <w:sz w:val="28"/>
          <w:szCs w:val="28"/>
        </w:rPr>
        <w:pPrChange w:id="59" w:author="Jayatilaka Gihan" w:date="2020-03-01T09:50:00Z">
          <w:pPr>
            <w:pStyle w:val="h1"/>
            <w:jc w:val="center"/>
          </w:pPr>
        </w:pPrChange>
      </w:pPr>
    </w:p>
    <w:p w14:paraId="56C962FF" w14:textId="06E7BCD6" w:rsidR="00884814" w:rsidRDefault="00884814">
      <w:pPr>
        <w:pStyle w:val="h1"/>
        <w:spacing w:line="360" w:lineRule="auto"/>
        <w:jc w:val="both"/>
        <w:rPr>
          <w:rFonts w:ascii="Times New Roman" w:hAnsi="Times New Roman" w:cs="Times New Roman"/>
          <w:b/>
          <w:sz w:val="28"/>
          <w:szCs w:val="28"/>
        </w:rPr>
        <w:pPrChange w:id="60" w:author="Jayatilaka Gihan" w:date="2020-03-01T09:50:00Z">
          <w:pPr>
            <w:pStyle w:val="h1"/>
            <w:jc w:val="center"/>
          </w:pPr>
        </w:pPrChange>
      </w:pPr>
    </w:p>
    <w:p w14:paraId="03441C50" w14:textId="66FECFE0" w:rsidR="00884814" w:rsidRDefault="00884814">
      <w:pPr>
        <w:pStyle w:val="h1"/>
        <w:spacing w:line="360" w:lineRule="auto"/>
        <w:jc w:val="both"/>
        <w:rPr>
          <w:rFonts w:ascii="Times New Roman" w:hAnsi="Times New Roman" w:cs="Times New Roman"/>
          <w:b/>
          <w:sz w:val="28"/>
          <w:szCs w:val="28"/>
        </w:rPr>
        <w:pPrChange w:id="61" w:author="Jayatilaka Gihan" w:date="2020-03-01T09:50:00Z">
          <w:pPr>
            <w:pStyle w:val="h1"/>
            <w:jc w:val="center"/>
          </w:pPr>
        </w:pPrChange>
      </w:pPr>
    </w:p>
    <w:p w14:paraId="5879A1A9" w14:textId="4D3BC6B5" w:rsidR="00884814" w:rsidRDefault="00884814">
      <w:pPr>
        <w:pStyle w:val="h1"/>
        <w:spacing w:line="360" w:lineRule="auto"/>
        <w:jc w:val="both"/>
        <w:rPr>
          <w:rFonts w:ascii="Times New Roman" w:hAnsi="Times New Roman" w:cs="Times New Roman"/>
          <w:b/>
          <w:sz w:val="28"/>
          <w:szCs w:val="28"/>
        </w:rPr>
        <w:pPrChange w:id="62" w:author="Jayatilaka Gihan" w:date="2020-03-01T09:50:00Z">
          <w:pPr>
            <w:pStyle w:val="h1"/>
            <w:jc w:val="center"/>
          </w:pPr>
        </w:pPrChange>
      </w:pPr>
    </w:p>
    <w:p w14:paraId="0942E054" w14:textId="65A4B06F" w:rsidR="00884814" w:rsidRDefault="00884814">
      <w:pPr>
        <w:pStyle w:val="h1"/>
        <w:spacing w:line="360" w:lineRule="auto"/>
        <w:jc w:val="both"/>
        <w:rPr>
          <w:rFonts w:ascii="Times New Roman" w:hAnsi="Times New Roman" w:cs="Times New Roman"/>
          <w:b/>
          <w:sz w:val="28"/>
          <w:szCs w:val="28"/>
        </w:rPr>
        <w:pPrChange w:id="63" w:author="Jayatilaka Gihan" w:date="2020-03-01T09:50:00Z">
          <w:pPr>
            <w:pStyle w:val="h1"/>
            <w:jc w:val="center"/>
          </w:pPr>
        </w:pPrChange>
      </w:pPr>
    </w:p>
    <w:p w14:paraId="7A117BD2" w14:textId="0BC81DE7" w:rsidR="00884814" w:rsidRDefault="00884814">
      <w:pPr>
        <w:pStyle w:val="h1"/>
        <w:spacing w:line="360" w:lineRule="auto"/>
        <w:jc w:val="both"/>
        <w:rPr>
          <w:rFonts w:ascii="Times New Roman" w:hAnsi="Times New Roman" w:cs="Times New Roman"/>
          <w:b/>
          <w:sz w:val="28"/>
          <w:szCs w:val="28"/>
        </w:rPr>
        <w:pPrChange w:id="64" w:author="Jayatilaka Gihan" w:date="2020-03-01T09:50:00Z">
          <w:pPr>
            <w:pStyle w:val="h1"/>
            <w:jc w:val="center"/>
          </w:pPr>
        </w:pPrChange>
      </w:pPr>
    </w:p>
    <w:p w14:paraId="172FEF14" w14:textId="24F382AC" w:rsidR="00884814" w:rsidRDefault="00884814">
      <w:pPr>
        <w:pStyle w:val="h1"/>
        <w:spacing w:line="360" w:lineRule="auto"/>
        <w:jc w:val="both"/>
        <w:rPr>
          <w:rFonts w:ascii="Times New Roman" w:hAnsi="Times New Roman" w:cs="Times New Roman"/>
          <w:b/>
          <w:sz w:val="28"/>
          <w:szCs w:val="28"/>
        </w:rPr>
        <w:pPrChange w:id="65" w:author="Jayatilaka Gihan" w:date="2020-03-01T09:50:00Z">
          <w:pPr>
            <w:pStyle w:val="h1"/>
            <w:jc w:val="center"/>
          </w:pPr>
        </w:pPrChange>
      </w:pPr>
    </w:p>
    <w:p w14:paraId="2CE8C100" w14:textId="7840DF89" w:rsidR="00884814" w:rsidRDefault="00884814">
      <w:pPr>
        <w:pStyle w:val="h1"/>
        <w:spacing w:line="360" w:lineRule="auto"/>
        <w:jc w:val="both"/>
        <w:rPr>
          <w:rFonts w:ascii="Times New Roman" w:hAnsi="Times New Roman" w:cs="Times New Roman"/>
          <w:b/>
          <w:sz w:val="28"/>
          <w:szCs w:val="28"/>
        </w:rPr>
        <w:pPrChange w:id="66" w:author="Jayatilaka Gihan" w:date="2020-03-01T09:50:00Z">
          <w:pPr>
            <w:pStyle w:val="h1"/>
            <w:jc w:val="center"/>
          </w:pPr>
        </w:pPrChange>
      </w:pPr>
    </w:p>
    <w:p w14:paraId="6BCC6FFF" w14:textId="1CF172C3" w:rsidR="00884814" w:rsidRDefault="00884814">
      <w:pPr>
        <w:pStyle w:val="h1"/>
        <w:spacing w:line="360" w:lineRule="auto"/>
        <w:jc w:val="both"/>
        <w:rPr>
          <w:rFonts w:ascii="Times New Roman" w:hAnsi="Times New Roman" w:cs="Times New Roman"/>
          <w:b/>
          <w:sz w:val="28"/>
          <w:szCs w:val="28"/>
        </w:rPr>
        <w:pPrChange w:id="67" w:author="Jayatilaka Gihan" w:date="2020-03-01T09:50:00Z">
          <w:pPr>
            <w:pStyle w:val="h1"/>
            <w:jc w:val="center"/>
          </w:pPr>
        </w:pPrChange>
      </w:pPr>
    </w:p>
    <w:p w14:paraId="75CC76AF" w14:textId="3FF1FB3B" w:rsidR="00884814" w:rsidRDefault="00884814">
      <w:pPr>
        <w:pStyle w:val="h1"/>
        <w:spacing w:line="360" w:lineRule="auto"/>
        <w:jc w:val="both"/>
        <w:rPr>
          <w:rFonts w:ascii="Times New Roman" w:hAnsi="Times New Roman" w:cs="Times New Roman"/>
          <w:b/>
          <w:sz w:val="28"/>
          <w:szCs w:val="28"/>
        </w:rPr>
        <w:pPrChange w:id="68" w:author="Jayatilaka Gihan" w:date="2020-03-01T09:50:00Z">
          <w:pPr>
            <w:pStyle w:val="h1"/>
            <w:jc w:val="center"/>
          </w:pPr>
        </w:pPrChange>
      </w:pPr>
    </w:p>
    <w:p w14:paraId="413FD063" w14:textId="482A4A85" w:rsidR="00884814" w:rsidRDefault="00884814">
      <w:pPr>
        <w:pStyle w:val="h1"/>
        <w:spacing w:line="360" w:lineRule="auto"/>
        <w:jc w:val="both"/>
        <w:rPr>
          <w:rFonts w:ascii="Times New Roman" w:hAnsi="Times New Roman" w:cs="Times New Roman"/>
          <w:b/>
          <w:sz w:val="28"/>
          <w:szCs w:val="28"/>
        </w:rPr>
        <w:pPrChange w:id="69" w:author="Jayatilaka Gihan" w:date="2020-03-01T09:50:00Z">
          <w:pPr>
            <w:pStyle w:val="h1"/>
            <w:jc w:val="center"/>
          </w:pPr>
        </w:pPrChange>
      </w:pPr>
    </w:p>
    <w:p w14:paraId="1979A104" w14:textId="6A22E1FB" w:rsidR="00884814" w:rsidRDefault="00884814">
      <w:pPr>
        <w:pStyle w:val="h1"/>
        <w:spacing w:line="360" w:lineRule="auto"/>
        <w:jc w:val="both"/>
        <w:rPr>
          <w:rFonts w:ascii="Times New Roman" w:hAnsi="Times New Roman" w:cs="Times New Roman"/>
          <w:b/>
          <w:sz w:val="28"/>
          <w:szCs w:val="28"/>
        </w:rPr>
        <w:pPrChange w:id="70" w:author="Jayatilaka Gihan" w:date="2020-03-01T09:50:00Z">
          <w:pPr>
            <w:pStyle w:val="h1"/>
            <w:jc w:val="center"/>
          </w:pPr>
        </w:pPrChange>
      </w:pPr>
    </w:p>
    <w:p w14:paraId="5744379E" w14:textId="6F1695A4" w:rsidR="00884814" w:rsidRDefault="00884814">
      <w:pPr>
        <w:pStyle w:val="h1"/>
        <w:spacing w:line="360" w:lineRule="auto"/>
        <w:jc w:val="both"/>
        <w:rPr>
          <w:rFonts w:ascii="Times New Roman" w:hAnsi="Times New Roman" w:cs="Times New Roman"/>
          <w:b/>
          <w:sz w:val="28"/>
          <w:szCs w:val="28"/>
        </w:rPr>
        <w:pPrChange w:id="71" w:author="Jayatilaka Gihan" w:date="2020-03-01T09:50:00Z">
          <w:pPr>
            <w:pStyle w:val="h1"/>
            <w:jc w:val="center"/>
          </w:pPr>
        </w:pPrChange>
      </w:pPr>
    </w:p>
    <w:p w14:paraId="5077AE56" w14:textId="1A67F987" w:rsidR="00884814" w:rsidRDefault="00884814">
      <w:pPr>
        <w:pStyle w:val="h1"/>
        <w:spacing w:line="360" w:lineRule="auto"/>
        <w:jc w:val="both"/>
        <w:rPr>
          <w:rFonts w:ascii="Times New Roman" w:hAnsi="Times New Roman" w:cs="Times New Roman"/>
          <w:b/>
          <w:sz w:val="28"/>
          <w:szCs w:val="28"/>
        </w:rPr>
        <w:pPrChange w:id="72" w:author="Jayatilaka Gihan" w:date="2020-03-01T09:50:00Z">
          <w:pPr>
            <w:pStyle w:val="h1"/>
            <w:jc w:val="center"/>
          </w:pPr>
        </w:pPrChange>
      </w:pPr>
    </w:p>
    <w:p w14:paraId="21DC732E" w14:textId="213B7BF6" w:rsidR="00884814" w:rsidRDefault="00884814">
      <w:pPr>
        <w:pStyle w:val="h1"/>
        <w:spacing w:line="360" w:lineRule="auto"/>
        <w:jc w:val="both"/>
        <w:rPr>
          <w:rFonts w:ascii="Times New Roman" w:hAnsi="Times New Roman" w:cs="Times New Roman"/>
          <w:b/>
          <w:sz w:val="28"/>
          <w:szCs w:val="28"/>
        </w:rPr>
        <w:pPrChange w:id="73" w:author="Jayatilaka Gihan" w:date="2020-03-01T09:50:00Z">
          <w:pPr>
            <w:pStyle w:val="h1"/>
            <w:jc w:val="center"/>
          </w:pPr>
        </w:pPrChange>
      </w:pPr>
    </w:p>
    <w:p w14:paraId="700541F2" w14:textId="6C70F7DB" w:rsidR="00884814" w:rsidRDefault="00884814">
      <w:pPr>
        <w:pStyle w:val="h1"/>
        <w:spacing w:line="360" w:lineRule="auto"/>
        <w:jc w:val="center"/>
        <w:outlineLvl w:val="0"/>
        <w:rPr>
          <w:rFonts w:ascii="Times New Roman" w:hAnsi="Times New Roman" w:cs="Times New Roman"/>
          <w:b/>
          <w:sz w:val="28"/>
          <w:szCs w:val="28"/>
        </w:rPr>
        <w:pPrChange w:id="74" w:author="Jayatilaka Gihan" w:date="2020-03-01T09:50:00Z">
          <w:pPr>
            <w:pStyle w:val="h1"/>
            <w:jc w:val="center"/>
            <w:outlineLvl w:val="0"/>
          </w:pPr>
        </w:pPrChange>
      </w:pPr>
      <w:bookmarkStart w:id="75" w:name="_Toc33954159"/>
      <w:bookmarkStart w:id="76" w:name="_Toc33954271"/>
      <w:r>
        <w:rPr>
          <w:rFonts w:ascii="Times New Roman" w:hAnsi="Times New Roman" w:cs="Times New Roman"/>
          <w:b/>
          <w:sz w:val="28"/>
          <w:szCs w:val="28"/>
        </w:rPr>
        <w:lastRenderedPageBreak/>
        <w:t>ABBREVIATIONS</w:t>
      </w:r>
      <w:bookmarkEnd w:id="75"/>
      <w:bookmarkEnd w:id="76"/>
    </w:p>
    <w:p w14:paraId="523EB546"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Bit error rate</w:t>
      </w:r>
    </w:p>
    <w:p w14:paraId="4ABD1BCA"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CNN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Convolution neural network</w:t>
      </w:r>
    </w:p>
    <w:p w14:paraId="53DFFAA9"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DNN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Deep neural network</w:t>
      </w:r>
    </w:p>
    <w:p w14:paraId="70415F49" w14:textId="77777777" w:rsidR="007A1489" w:rsidRDefault="007A1489" w:rsidP="00BF154F">
      <w:pPr>
        <w:pStyle w:val="h1"/>
        <w:jc w:val="both"/>
        <w:rPr>
          <w:rFonts w:ascii="Times New Roman" w:hAnsi="Times New Roman" w:cs="Times New Roman"/>
          <w:sz w:val="24"/>
          <w:szCs w:val="24"/>
        </w:rPr>
      </w:pPr>
      <w:r w:rsidRPr="0015735B">
        <w:rPr>
          <w:rFonts w:ascii="Times New Roman" w:hAnsi="Times New Roman" w:cs="Times New Roman"/>
          <w:sz w:val="24"/>
          <w:szCs w:val="24"/>
        </w:rPr>
        <w:t>F</w:t>
      </w:r>
      <w:r>
        <w:rPr>
          <w:rFonts w:ascii="Times New Roman" w:hAnsi="Times New Roman" w:cs="Times New Roman"/>
          <w:sz w:val="24"/>
          <w:szCs w:val="24"/>
          <w:vertAlign w:val="subscript"/>
        </w:rPr>
        <w:t>C</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rPr>
        <w:t>Camera frame</w:t>
      </w:r>
    </w:p>
    <w:p w14:paraId="16F16E2E" w14:textId="77777777" w:rsidR="007A1489" w:rsidRDefault="007A1489" w:rsidP="00BF154F">
      <w:pPr>
        <w:pStyle w:val="h1"/>
        <w:jc w:val="both"/>
        <w:rPr>
          <w:rFonts w:ascii="Times New Roman" w:hAnsi="Times New Roman" w:cs="Times New Roman"/>
          <w:sz w:val="24"/>
          <w:szCs w:val="24"/>
        </w:rPr>
      </w:pPr>
      <w:r w:rsidRPr="0015735B">
        <w:rPr>
          <w:rFonts w:ascii="Times New Roman" w:hAnsi="Times New Roman" w:cs="Times New Roman"/>
          <w:sz w:val="24"/>
          <w:szCs w:val="24"/>
        </w:rPr>
        <w:t>F</w:t>
      </w:r>
      <w:r w:rsidRPr="0015735B">
        <w:rPr>
          <w:rFonts w:ascii="Times New Roman" w:hAnsi="Times New Roman" w:cs="Times New Roman"/>
          <w:sz w:val="24"/>
          <w:szCs w:val="24"/>
          <w:vertAlign w:val="subscript"/>
        </w:rPr>
        <w:t>D</w:t>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Pr>
          <w:rFonts w:ascii="Times New Roman" w:hAnsi="Times New Roman" w:cs="Times New Roman"/>
          <w:sz w:val="24"/>
          <w:szCs w:val="24"/>
          <w:vertAlign w:val="subscript"/>
        </w:rPr>
        <w:tab/>
      </w:r>
      <w:r w:rsidRPr="0015735B">
        <w:rPr>
          <w:rFonts w:ascii="Times New Roman" w:hAnsi="Times New Roman" w:cs="Times New Roman"/>
          <w:sz w:val="24"/>
          <w:szCs w:val="24"/>
        </w:rPr>
        <w:t>D</w:t>
      </w:r>
      <w:r>
        <w:rPr>
          <w:rFonts w:ascii="Times New Roman" w:hAnsi="Times New Roman" w:cs="Times New Roman"/>
          <w:sz w:val="24"/>
          <w:szCs w:val="24"/>
        </w:rPr>
        <w:t>isplay frame</w:t>
      </w:r>
    </w:p>
    <w:p w14:paraId="471C9B86"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IoU</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Intersection over union</w:t>
      </w:r>
    </w:p>
    <w:p w14:paraId="2F874217"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LED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Light emitting diode</w:t>
      </w:r>
    </w:p>
    <w:p w14:paraId="72FF4119"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LSTM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Long-term short-term memory</w:t>
      </w:r>
    </w:p>
    <w:p w14:paraId="1BEB3AA6"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LARC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Living Analytics Research Center</w:t>
      </w:r>
    </w:p>
    <w:p w14:paraId="17E1AEF6"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ML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Machine learning</w:t>
      </w:r>
    </w:p>
    <w:p w14:paraId="4801DE12"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MOS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Mean opinion score</w:t>
      </w:r>
    </w:p>
    <w:p w14:paraId="43017B91"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RC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Camera frame rate</w:t>
      </w:r>
    </w:p>
    <w:p w14:paraId="2AEE54D3" w14:textId="77777777" w:rsidR="007A1489" w:rsidRPr="008C320E" w:rsidRDefault="007A1489">
      <w:pPr>
        <w:pStyle w:val="h1"/>
        <w:spacing w:line="360" w:lineRule="auto"/>
        <w:jc w:val="both"/>
        <w:rPr>
          <w:rFonts w:ascii="Times New Roman" w:hAnsi="Times New Roman" w:cs="Times New Roman"/>
          <w:sz w:val="24"/>
          <w:szCs w:val="24"/>
        </w:rPr>
        <w:pPrChange w:id="77" w:author="Jayatilaka Gihan" w:date="2020-03-01T09:50:00Z">
          <w:pPr>
            <w:pStyle w:val="h1"/>
          </w:pPr>
        </w:pPrChange>
      </w:pPr>
      <w:r>
        <w:rPr>
          <w:rFonts w:ascii="Times New Roman" w:hAnsi="Times New Roman" w:cs="Times New Roman"/>
          <w:sz w:val="24"/>
          <w:szCs w:val="24"/>
        </w:rPr>
        <w:t>RD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Display frame tare</w:t>
      </w:r>
    </w:p>
    <w:p w14:paraId="0F49550A"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RGB</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Red green blue</w:t>
      </w:r>
    </w:p>
    <w:p w14:paraId="03D9A6F0"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SCC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Screen to camera communication</w:t>
      </w:r>
    </w:p>
    <w:p w14:paraId="3680C5CF"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SIS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School of Information Systems</w:t>
      </w:r>
    </w:p>
    <w:p w14:paraId="3355F683" w14:textId="04F77F06" w:rsidR="007A1489" w:rsidRDefault="007A1489" w:rsidP="00BF154F">
      <w:pPr>
        <w:pStyle w:val="h1"/>
        <w:jc w:val="both"/>
        <w:rPr>
          <w:rFonts w:ascii="Times New Roman" w:hAnsi="Times New Roman" w:cs="Times New Roman"/>
          <w:sz w:val="24"/>
          <w:szCs w:val="24"/>
        </w:rPr>
      </w:pPr>
      <w:r w:rsidRPr="008C320E">
        <w:rPr>
          <w:rFonts w:ascii="Times New Roman" w:hAnsi="Times New Roman" w:cs="Times New Roman"/>
          <w:sz w:val="24"/>
          <w:szCs w:val="24"/>
        </w:rPr>
        <w:t>SMU</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Singapore Management University</w:t>
      </w:r>
    </w:p>
    <w:p w14:paraId="767ADB84" w14:textId="77777777" w:rsidR="007A1489" w:rsidRDefault="007A1489" w:rsidP="00BF154F">
      <w:pPr>
        <w:pStyle w:val="h1"/>
        <w:jc w:val="both"/>
        <w:rPr>
          <w:rFonts w:ascii="Times New Roman" w:hAnsi="Times New Roman" w:cs="Times New Roman"/>
          <w:sz w:val="24"/>
          <w:szCs w:val="24"/>
        </w:rPr>
      </w:pPr>
      <w:r>
        <w:rPr>
          <w:rFonts w:ascii="Times New Roman" w:hAnsi="Times New Roman" w:cs="Times New Roman"/>
          <w:sz w:val="24"/>
          <w:szCs w:val="24"/>
        </w:rPr>
        <w:t>VLC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Visible light communication</w:t>
      </w:r>
    </w:p>
    <w:p w14:paraId="3F1FB116" w14:textId="3DD972AF" w:rsidR="00884814" w:rsidRDefault="00884814">
      <w:pPr>
        <w:pStyle w:val="h1"/>
        <w:spacing w:line="360" w:lineRule="auto"/>
        <w:jc w:val="both"/>
        <w:rPr>
          <w:rFonts w:ascii="Times New Roman" w:hAnsi="Times New Roman" w:cs="Times New Roman"/>
          <w:b/>
          <w:sz w:val="28"/>
          <w:szCs w:val="28"/>
        </w:rPr>
        <w:pPrChange w:id="78" w:author="Jayatilaka Gihan" w:date="2020-03-01T09:50:00Z">
          <w:pPr>
            <w:pStyle w:val="h1"/>
            <w:jc w:val="center"/>
          </w:pPr>
        </w:pPrChange>
      </w:pPr>
    </w:p>
    <w:p w14:paraId="5A11674F" w14:textId="68B52354" w:rsidR="00884814" w:rsidRDefault="00884814">
      <w:pPr>
        <w:pStyle w:val="h1"/>
        <w:spacing w:line="360" w:lineRule="auto"/>
        <w:jc w:val="both"/>
        <w:rPr>
          <w:rFonts w:ascii="Times New Roman" w:hAnsi="Times New Roman" w:cs="Times New Roman"/>
          <w:b/>
          <w:sz w:val="28"/>
          <w:szCs w:val="28"/>
        </w:rPr>
        <w:pPrChange w:id="79" w:author="Jayatilaka Gihan" w:date="2020-03-01T09:50:00Z">
          <w:pPr>
            <w:pStyle w:val="h1"/>
            <w:jc w:val="center"/>
          </w:pPr>
        </w:pPrChange>
      </w:pPr>
    </w:p>
    <w:p w14:paraId="0819415C" w14:textId="4BED12DB" w:rsidR="00884814" w:rsidRDefault="00884814">
      <w:pPr>
        <w:pStyle w:val="h1"/>
        <w:spacing w:line="360" w:lineRule="auto"/>
        <w:jc w:val="both"/>
        <w:rPr>
          <w:rFonts w:ascii="Times New Roman" w:hAnsi="Times New Roman" w:cs="Times New Roman"/>
          <w:b/>
          <w:sz w:val="28"/>
          <w:szCs w:val="28"/>
        </w:rPr>
        <w:pPrChange w:id="80" w:author="Jayatilaka Gihan" w:date="2020-03-01T09:50:00Z">
          <w:pPr>
            <w:pStyle w:val="h1"/>
            <w:jc w:val="center"/>
          </w:pPr>
        </w:pPrChange>
      </w:pPr>
    </w:p>
    <w:p w14:paraId="60F92A62" w14:textId="51DBCEBD" w:rsidR="00884814" w:rsidRDefault="00884814">
      <w:pPr>
        <w:pStyle w:val="h1"/>
        <w:spacing w:line="360" w:lineRule="auto"/>
        <w:jc w:val="both"/>
        <w:rPr>
          <w:rFonts w:ascii="Times New Roman" w:hAnsi="Times New Roman" w:cs="Times New Roman"/>
          <w:b/>
          <w:sz w:val="28"/>
          <w:szCs w:val="28"/>
        </w:rPr>
        <w:pPrChange w:id="81" w:author="Jayatilaka Gihan" w:date="2020-03-01T09:50:00Z">
          <w:pPr>
            <w:pStyle w:val="h1"/>
            <w:jc w:val="center"/>
          </w:pPr>
        </w:pPrChange>
      </w:pPr>
    </w:p>
    <w:p w14:paraId="7896FA07" w14:textId="5302E8C9" w:rsidR="00884814" w:rsidRDefault="00884814">
      <w:pPr>
        <w:pStyle w:val="h1"/>
        <w:spacing w:line="360" w:lineRule="auto"/>
        <w:jc w:val="both"/>
        <w:rPr>
          <w:rFonts w:ascii="Times New Roman" w:hAnsi="Times New Roman" w:cs="Times New Roman"/>
          <w:b/>
          <w:sz w:val="28"/>
          <w:szCs w:val="28"/>
        </w:rPr>
        <w:pPrChange w:id="82" w:author="Jayatilaka Gihan" w:date="2020-03-01T09:50:00Z">
          <w:pPr>
            <w:pStyle w:val="h1"/>
            <w:jc w:val="center"/>
          </w:pPr>
        </w:pPrChange>
      </w:pPr>
    </w:p>
    <w:p w14:paraId="31A945CE" w14:textId="45E7C10F" w:rsidR="00884814" w:rsidRDefault="00884814">
      <w:pPr>
        <w:pStyle w:val="h1"/>
        <w:spacing w:line="360" w:lineRule="auto"/>
        <w:jc w:val="both"/>
        <w:rPr>
          <w:rFonts w:ascii="Times New Roman" w:hAnsi="Times New Roman" w:cs="Times New Roman"/>
          <w:b/>
          <w:sz w:val="28"/>
          <w:szCs w:val="28"/>
        </w:rPr>
        <w:pPrChange w:id="83" w:author="Jayatilaka Gihan" w:date="2020-03-01T09:50:00Z">
          <w:pPr>
            <w:pStyle w:val="h1"/>
            <w:jc w:val="center"/>
          </w:pPr>
        </w:pPrChange>
      </w:pPr>
    </w:p>
    <w:p w14:paraId="66E63264" w14:textId="28280D48" w:rsidR="00884814" w:rsidRDefault="00884814">
      <w:pPr>
        <w:pStyle w:val="h1"/>
        <w:spacing w:line="360" w:lineRule="auto"/>
        <w:jc w:val="both"/>
        <w:rPr>
          <w:rFonts w:ascii="Times New Roman" w:hAnsi="Times New Roman" w:cs="Times New Roman"/>
          <w:b/>
          <w:sz w:val="28"/>
          <w:szCs w:val="28"/>
        </w:rPr>
        <w:pPrChange w:id="84" w:author="Jayatilaka Gihan" w:date="2020-03-01T09:50:00Z">
          <w:pPr>
            <w:pStyle w:val="h1"/>
            <w:jc w:val="center"/>
          </w:pPr>
        </w:pPrChange>
      </w:pPr>
    </w:p>
    <w:p w14:paraId="4792965D" w14:textId="77777777" w:rsidR="00DD21BA" w:rsidRDefault="00DD21BA">
      <w:pPr>
        <w:pStyle w:val="h1"/>
        <w:spacing w:line="360" w:lineRule="auto"/>
        <w:jc w:val="both"/>
        <w:rPr>
          <w:rFonts w:ascii="Times New Roman" w:hAnsi="Times New Roman" w:cs="Times New Roman"/>
          <w:b/>
          <w:sz w:val="28"/>
          <w:szCs w:val="28"/>
        </w:rPr>
        <w:sectPr w:rsidR="00DD21BA" w:rsidSect="00AC4EAE">
          <w:footerReference w:type="default" r:id="rId9"/>
          <w:pgSz w:w="11906" w:h="16838" w:code="9"/>
          <w:pgMar w:top="1138" w:right="850" w:bottom="1138" w:left="1138" w:header="720" w:footer="720" w:gutter="0"/>
          <w:pgNumType w:fmt="lowerRoman" w:start="1"/>
          <w:cols w:space="720"/>
          <w:docGrid w:linePitch="360"/>
        </w:sectPr>
        <w:pPrChange w:id="85" w:author="Jayatilaka Gihan" w:date="2020-03-01T09:50:00Z">
          <w:pPr>
            <w:pStyle w:val="h1"/>
            <w:jc w:val="center"/>
          </w:pPr>
        </w:pPrChange>
      </w:pPr>
    </w:p>
    <w:p w14:paraId="71F2DDC4" w14:textId="77777777" w:rsidR="00B82F81" w:rsidRDefault="00380662">
      <w:pPr>
        <w:pStyle w:val="head-1"/>
        <w:spacing w:line="360" w:lineRule="auto"/>
        <w:outlineLvl w:val="0"/>
        <w:pPrChange w:id="86" w:author="Jayatilaka Gihan" w:date="2020-03-01T09:50:00Z">
          <w:pPr>
            <w:pStyle w:val="head-1"/>
            <w:outlineLvl w:val="0"/>
          </w:pPr>
        </w:pPrChange>
      </w:pPr>
      <w:bookmarkStart w:id="87" w:name="_Toc33954160"/>
      <w:bookmarkStart w:id="88" w:name="_Toc33954272"/>
      <w:r>
        <w:lastRenderedPageBreak/>
        <w:t xml:space="preserve">Chapter </w:t>
      </w:r>
      <w:r w:rsidR="00884814">
        <w:t>1</w:t>
      </w:r>
      <w:bookmarkEnd w:id="87"/>
      <w:bookmarkEnd w:id="88"/>
    </w:p>
    <w:p w14:paraId="32DB6B90" w14:textId="25E8E055" w:rsidR="00884814" w:rsidRPr="00A3478A" w:rsidRDefault="00884814" w:rsidP="00BF154F">
      <w:pPr>
        <w:pStyle w:val="head-1"/>
        <w:spacing w:line="360" w:lineRule="auto"/>
        <w:outlineLvl w:val="0"/>
      </w:pPr>
      <w:bookmarkStart w:id="89" w:name="_Toc33954161"/>
      <w:bookmarkStart w:id="90" w:name="_Toc33954273"/>
      <w:r>
        <w:t>INTRODUCTION</w:t>
      </w:r>
      <w:bookmarkEnd w:id="89"/>
      <w:bookmarkEnd w:id="90"/>
    </w:p>
    <w:p w14:paraId="5349DC35" w14:textId="2BE56A74" w:rsidR="00A9347E" w:rsidRPr="007D54D1" w:rsidRDefault="00A9347E">
      <w:pPr>
        <w:pStyle w:val="h1"/>
        <w:spacing w:line="360" w:lineRule="auto"/>
        <w:jc w:val="both"/>
        <w:outlineLvl w:val="1"/>
        <w:rPr>
          <w:rFonts w:ascii="Times New Roman" w:hAnsi="Times New Roman" w:cs="Times New Roman"/>
          <w:b/>
          <w:sz w:val="24"/>
          <w:szCs w:val="24"/>
        </w:rPr>
        <w:pPrChange w:id="91" w:author="Jayatilaka Gihan" w:date="2020-03-01T09:50:00Z">
          <w:pPr>
            <w:pStyle w:val="h1"/>
            <w:jc w:val="both"/>
            <w:outlineLvl w:val="1"/>
          </w:pPr>
        </w:pPrChange>
      </w:pPr>
      <w:bookmarkStart w:id="92" w:name="_Toc33954162"/>
      <w:bookmarkStart w:id="93" w:name="_Toc33954274"/>
      <w:r w:rsidRPr="007D54D1">
        <w:rPr>
          <w:rFonts w:ascii="Times New Roman" w:hAnsi="Times New Roman" w:cs="Times New Roman"/>
          <w:b/>
          <w:sz w:val="24"/>
          <w:szCs w:val="24"/>
        </w:rPr>
        <w:t xml:space="preserve">1. </w:t>
      </w:r>
      <w:r w:rsidR="006F71B9">
        <w:rPr>
          <w:rFonts w:ascii="Times New Roman" w:hAnsi="Times New Roman" w:cs="Times New Roman"/>
          <w:b/>
          <w:sz w:val="24"/>
          <w:szCs w:val="24"/>
        </w:rPr>
        <w:t xml:space="preserve">1. </w:t>
      </w:r>
      <w:r w:rsidR="00537532">
        <w:rPr>
          <w:rFonts w:ascii="Times New Roman" w:hAnsi="Times New Roman" w:cs="Times New Roman"/>
          <w:b/>
          <w:sz w:val="24"/>
          <w:szCs w:val="24"/>
        </w:rPr>
        <w:t>TRAINING SESSION</w:t>
      </w:r>
      <w:bookmarkEnd w:id="92"/>
      <w:bookmarkEnd w:id="93"/>
    </w:p>
    <w:p w14:paraId="7081D7FA" w14:textId="14E80D14" w:rsidR="00A9347E" w:rsidRPr="00A9347E" w:rsidRDefault="00A9347E">
      <w:pPr>
        <w:pStyle w:val="h1"/>
        <w:spacing w:line="360" w:lineRule="auto"/>
        <w:jc w:val="both"/>
        <w:rPr>
          <w:rFonts w:ascii="Times New Roman" w:hAnsi="Times New Roman" w:cs="Times New Roman"/>
          <w:sz w:val="24"/>
          <w:szCs w:val="24"/>
        </w:rPr>
        <w:pPrChange w:id="94" w:author="Jayatilaka Gihan" w:date="2020-03-01T09:50:00Z">
          <w:pPr>
            <w:pStyle w:val="h1"/>
            <w:jc w:val="both"/>
          </w:pPr>
        </w:pPrChange>
      </w:pPr>
      <w:r w:rsidRPr="00A9347E">
        <w:rPr>
          <w:rFonts w:ascii="Times New Roman" w:hAnsi="Times New Roman" w:cs="Times New Roman"/>
          <w:sz w:val="24"/>
          <w:szCs w:val="24"/>
        </w:rPr>
        <w:t xml:space="preserve">The training establishment that I underwent training with respect to the </w:t>
      </w:r>
      <w:r w:rsidR="00F95C75">
        <w:rPr>
          <w:rFonts w:ascii="Times New Roman" w:hAnsi="Times New Roman" w:cs="Times New Roman"/>
          <w:sz w:val="24"/>
          <w:szCs w:val="24"/>
        </w:rPr>
        <w:t>TR400</w:t>
      </w:r>
      <w:r>
        <w:rPr>
          <w:rFonts w:ascii="Times New Roman" w:hAnsi="Times New Roman" w:cs="Times New Roman"/>
          <w:sz w:val="24"/>
          <w:szCs w:val="24"/>
        </w:rPr>
        <w:t xml:space="preserve"> </w:t>
      </w:r>
      <w:r w:rsidRPr="00A9347E">
        <w:rPr>
          <w:rFonts w:ascii="Times New Roman" w:hAnsi="Times New Roman" w:cs="Times New Roman"/>
          <w:sz w:val="24"/>
          <w:szCs w:val="24"/>
        </w:rPr>
        <w:t xml:space="preserve">Industrial Training module was </w:t>
      </w:r>
      <w:r w:rsidR="00F95C75">
        <w:rPr>
          <w:rFonts w:ascii="Times New Roman" w:hAnsi="Times New Roman" w:cs="Times New Roman"/>
          <w:sz w:val="24"/>
          <w:szCs w:val="24"/>
        </w:rPr>
        <w:t>Living Analytics Research Center</w:t>
      </w:r>
      <w:r w:rsidR="00ED4E13">
        <w:rPr>
          <w:rFonts w:ascii="Times New Roman" w:hAnsi="Times New Roman" w:cs="Times New Roman"/>
          <w:sz w:val="24"/>
          <w:szCs w:val="24"/>
        </w:rPr>
        <w:t xml:space="preserve"> (LARC)</w:t>
      </w:r>
      <w:r w:rsidRPr="00A9347E">
        <w:rPr>
          <w:rFonts w:ascii="Times New Roman" w:hAnsi="Times New Roman" w:cs="Times New Roman"/>
          <w:sz w:val="24"/>
          <w:szCs w:val="24"/>
        </w:rPr>
        <w:t>, which is situated</w:t>
      </w:r>
      <w:r>
        <w:rPr>
          <w:rFonts w:ascii="Times New Roman" w:hAnsi="Times New Roman" w:cs="Times New Roman"/>
          <w:sz w:val="24"/>
          <w:szCs w:val="24"/>
        </w:rPr>
        <w:t xml:space="preserve"> </w:t>
      </w:r>
      <w:r w:rsidRPr="00A9347E">
        <w:rPr>
          <w:rFonts w:ascii="Times New Roman" w:hAnsi="Times New Roman" w:cs="Times New Roman"/>
          <w:sz w:val="24"/>
          <w:szCs w:val="24"/>
        </w:rPr>
        <w:t>inside and affiliated with the School of Information Systems</w:t>
      </w:r>
      <w:r w:rsidR="00ED4E13">
        <w:rPr>
          <w:rFonts w:ascii="Times New Roman" w:hAnsi="Times New Roman" w:cs="Times New Roman"/>
          <w:sz w:val="24"/>
          <w:szCs w:val="24"/>
        </w:rPr>
        <w:t xml:space="preserve"> (SIS)</w:t>
      </w:r>
      <w:r w:rsidRPr="00A9347E">
        <w:rPr>
          <w:rFonts w:ascii="Times New Roman" w:hAnsi="Times New Roman" w:cs="Times New Roman"/>
          <w:sz w:val="24"/>
          <w:szCs w:val="24"/>
        </w:rPr>
        <w:t>, Singapore Management University</w:t>
      </w:r>
      <w:r w:rsidR="00ED4E13">
        <w:rPr>
          <w:rFonts w:ascii="Times New Roman" w:hAnsi="Times New Roman" w:cs="Times New Roman"/>
          <w:sz w:val="24"/>
          <w:szCs w:val="24"/>
        </w:rPr>
        <w:t xml:space="preserve"> (SMU)</w:t>
      </w:r>
      <w:r w:rsidRPr="00A9347E">
        <w:rPr>
          <w:rFonts w:ascii="Times New Roman" w:hAnsi="Times New Roman" w:cs="Times New Roman"/>
          <w:sz w:val="24"/>
          <w:szCs w:val="24"/>
        </w:rPr>
        <w:t>,</w:t>
      </w:r>
      <w:r>
        <w:rPr>
          <w:rFonts w:ascii="Times New Roman" w:hAnsi="Times New Roman" w:cs="Times New Roman"/>
          <w:sz w:val="24"/>
          <w:szCs w:val="24"/>
        </w:rPr>
        <w:t xml:space="preserve"> </w:t>
      </w:r>
      <w:r w:rsidRPr="00A9347E">
        <w:rPr>
          <w:rFonts w:ascii="Times New Roman" w:hAnsi="Times New Roman" w:cs="Times New Roman"/>
          <w:sz w:val="24"/>
          <w:szCs w:val="24"/>
        </w:rPr>
        <w:t xml:space="preserve">80 Stamford Road Singapore 178902. My training period commenced on </w:t>
      </w:r>
      <w:r w:rsidR="002D5429" w:rsidRPr="002D5429">
        <w:rPr>
          <w:rFonts w:ascii="Times New Roman" w:hAnsi="Times New Roman" w:cs="Times New Roman"/>
          <w:sz w:val="24"/>
          <w:szCs w:val="24"/>
        </w:rPr>
        <w:t>25</w:t>
      </w:r>
      <w:r w:rsidR="002D5429" w:rsidRPr="002D5429">
        <w:rPr>
          <w:rFonts w:ascii="Times New Roman" w:hAnsi="Times New Roman" w:cs="Times New Roman"/>
          <w:sz w:val="24"/>
          <w:szCs w:val="24"/>
          <w:vertAlign w:val="superscript"/>
        </w:rPr>
        <w:t>th</w:t>
      </w:r>
      <w:r w:rsidR="002D5429" w:rsidRPr="002D5429">
        <w:rPr>
          <w:rFonts w:ascii="Times New Roman" w:hAnsi="Times New Roman" w:cs="Times New Roman"/>
          <w:sz w:val="24"/>
          <w:szCs w:val="24"/>
        </w:rPr>
        <w:t xml:space="preserve"> February 2019 </w:t>
      </w:r>
      <w:r w:rsidRPr="00A9347E">
        <w:rPr>
          <w:rFonts w:ascii="Times New Roman" w:hAnsi="Times New Roman" w:cs="Times New Roman"/>
          <w:sz w:val="24"/>
          <w:szCs w:val="24"/>
        </w:rPr>
        <w:t>and</w:t>
      </w:r>
      <w:r>
        <w:rPr>
          <w:rFonts w:ascii="Times New Roman" w:hAnsi="Times New Roman" w:cs="Times New Roman"/>
          <w:sz w:val="24"/>
          <w:szCs w:val="24"/>
        </w:rPr>
        <w:t xml:space="preserve"> </w:t>
      </w:r>
      <w:r w:rsidRPr="00A9347E">
        <w:rPr>
          <w:rFonts w:ascii="Times New Roman" w:hAnsi="Times New Roman" w:cs="Times New Roman"/>
          <w:sz w:val="24"/>
          <w:szCs w:val="24"/>
        </w:rPr>
        <w:t xml:space="preserve">terminated on </w:t>
      </w:r>
      <w:r w:rsidR="002D5429" w:rsidRPr="002D5429">
        <w:rPr>
          <w:rFonts w:ascii="Times New Roman" w:hAnsi="Times New Roman" w:cs="Times New Roman"/>
          <w:sz w:val="24"/>
          <w:szCs w:val="24"/>
        </w:rPr>
        <w:t>26</w:t>
      </w:r>
      <w:r w:rsidR="002D5429" w:rsidRPr="002D5429">
        <w:rPr>
          <w:rFonts w:ascii="Times New Roman" w:hAnsi="Times New Roman" w:cs="Times New Roman"/>
          <w:sz w:val="24"/>
          <w:szCs w:val="24"/>
          <w:vertAlign w:val="superscript"/>
        </w:rPr>
        <w:t>th</w:t>
      </w:r>
      <w:r w:rsidR="002D5429" w:rsidRPr="002D5429">
        <w:rPr>
          <w:rFonts w:ascii="Times New Roman" w:hAnsi="Times New Roman" w:cs="Times New Roman"/>
          <w:sz w:val="24"/>
          <w:szCs w:val="24"/>
        </w:rPr>
        <w:t xml:space="preserve"> July 2019</w:t>
      </w:r>
      <w:r w:rsidRPr="00A9347E">
        <w:rPr>
          <w:rFonts w:ascii="Times New Roman" w:hAnsi="Times New Roman" w:cs="Times New Roman"/>
          <w:sz w:val="24"/>
          <w:szCs w:val="24"/>
        </w:rPr>
        <w:t xml:space="preserve">, extending throughout a duration of </w:t>
      </w:r>
      <w:r w:rsidR="00C972A5">
        <w:rPr>
          <w:rFonts w:ascii="Times New Roman" w:hAnsi="Times New Roman" w:cs="Times New Roman"/>
          <w:sz w:val="24"/>
          <w:szCs w:val="24"/>
        </w:rPr>
        <w:t>22</w:t>
      </w:r>
      <w:r w:rsidRPr="00A9347E">
        <w:rPr>
          <w:rFonts w:ascii="Times New Roman" w:hAnsi="Times New Roman" w:cs="Times New Roman"/>
          <w:sz w:val="24"/>
          <w:szCs w:val="24"/>
        </w:rPr>
        <w:t xml:space="preserve"> weeks.</w:t>
      </w:r>
    </w:p>
    <w:p w14:paraId="404786EF" w14:textId="30348851" w:rsidR="00A9347E" w:rsidRPr="007D54D1" w:rsidRDefault="007D54D1">
      <w:pPr>
        <w:pStyle w:val="h1"/>
        <w:spacing w:line="360" w:lineRule="auto"/>
        <w:jc w:val="both"/>
        <w:outlineLvl w:val="1"/>
        <w:rPr>
          <w:rFonts w:ascii="Times New Roman" w:hAnsi="Times New Roman" w:cs="Times New Roman"/>
          <w:b/>
          <w:sz w:val="24"/>
          <w:szCs w:val="24"/>
        </w:rPr>
        <w:pPrChange w:id="95" w:author="Jayatilaka Gihan" w:date="2020-03-01T09:50:00Z">
          <w:pPr>
            <w:pStyle w:val="h1"/>
            <w:jc w:val="both"/>
            <w:outlineLvl w:val="1"/>
          </w:pPr>
        </w:pPrChange>
      </w:pPr>
      <w:bookmarkStart w:id="96" w:name="_Toc33954163"/>
      <w:bookmarkStart w:id="97" w:name="_Toc33954275"/>
      <w:r w:rsidRPr="007D54D1">
        <w:rPr>
          <w:rFonts w:ascii="Times New Roman" w:hAnsi="Times New Roman" w:cs="Times New Roman"/>
          <w:b/>
          <w:sz w:val="24"/>
          <w:szCs w:val="24"/>
        </w:rPr>
        <w:t>1.</w:t>
      </w:r>
      <w:r w:rsidR="006F71B9">
        <w:rPr>
          <w:rFonts w:ascii="Times New Roman" w:hAnsi="Times New Roman" w:cs="Times New Roman"/>
          <w:b/>
          <w:sz w:val="24"/>
          <w:szCs w:val="24"/>
        </w:rPr>
        <w:t>2.</w:t>
      </w:r>
      <w:r w:rsidRPr="007D54D1">
        <w:rPr>
          <w:rFonts w:ascii="Times New Roman" w:hAnsi="Times New Roman" w:cs="Times New Roman"/>
          <w:b/>
          <w:sz w:val="24"/>
          <w:szCs w:val="24"/>
        </w:rPr>
        <w:t xml:space="preserve"> </w:t>
      </w:r>
      <w:r w:rsidR="00E84DD2">
        <w:rPr>
          <w:rFonts w:ascii="Times New Roman" w:hAnsi="Times New Roman" w:cs="Times New Roman"/>
          <w:b/>
          <w:sz w:val="24"/>
          <w:szCs w:val="24"/>
        </w:rPr>
        <w:t>INTRODUCTION TO THE TRAINING ORGANIZATION</w:t>
      </w:r>
      <w:bookmarkEnd w:id="96"/>
      <w:bookmarkEnd w:id="97"/>
    </w:p>
    <w:p w14:paraId="13105512" w14:textId="42B30FA0" w:rsidR="00A9347E" w:rsidRPr="000264C6" w:rsidRDefault="00A9347E">
      <w:pPr>
        <w:pStyle w:val="h1"/>
        <w:spacing w:line="360" w:lineRule="auto"/>
        <w:jc w:val="both"/>
        <w:rPr>
          <w:rFonts w:ascii="Times New Roman" w:hAnsi="Times New Roman" w:cs="Times New Roman"/>
          <w:b/>
          <w:sz w:val="24"/>
          <w:szCs w:val="24"/>
        </w:rPr>
        <w:pPrChange w:id="98" w:author="Jayatilaka Gihan" w:date="2020-03-01T09:50:00Z">
          <w:pPr>
            <w:pStyle w:val="h1"/>
            <w:jc w:val="both"/>
          </w:pPr>
        </w:pPrChange>
      </w:pPr>
      <w:r w:rsidRPr="000264C6">
        <w:rPr>
          <w:rFonts w:ascii="Times New Roman" w:hAnsi="Times New Roman" w:cs="Times New Roman"/>
          <w:b/>
          <w:sz w:val="24"/>
          <w:szCs w:val="24"/>
        </w:rPr>
        <w:t>1.</w:t>
      </w:r>
      <w:r w:rsidR="006F71B9">
        <w:rPr>
          <w:rFonts w:ascii="Times New Roman" w:hAnsi="Times New Roman" w:cs="Times New Roman"/>
          <w:b/>
          <w:sz w:val="24"/>
          <w:szCs w:val="24"/>
        </w:rPr>
        <w:t>2</w:t>
      </w:r>
      <w:r w:rsidRPr="000264C6">
        <w:rPr>
          <w:rFonts w:ascii="Times New Roman" w:hAnsi="Times New Roman" w:cs="Times New Roman"/>
          <w:b/>
          <w:sz w:val="24"/>
          <w:szCs w:val="24"/>
        </w:rPr>
        <w:t>.1 Singapore Management University</w:t>
      </w:r>
    </w:p>
    <w:p w14:paraId="4D40C0C5" w14:textId="60BEA0DC" w:rsidR="00A9347E" w:rsidRPr="00A9347E" w:rsidRDefault="00A9347E">
      <w:pPr>
        <w:pStyle w:val="h1"/>
        <w:spacing w:line="360" w:lineRule="auto"/>
        <w:jc w:val="both"/>
        <w:rPr>
          <w:rFonts w:ascii="Times New Roman" w:hAnsi="Times New Roman" w:cs="Times New Roman"/>
          <w:sz w:val="24"/>
          <w:szCs w:val="24"/>
        </w:rPr>
        <w:pPrChange w:id="99" w:author="Jayatilaka Gihan" w:date="2020-03-01T09:50:00Z">
          <w:pPr>
            <w:pStyle w:val="h1"/>
            <w:jc w:val="both"/>
          </w:pPr>
        </w:pPrChange>
      </w:pPr>
      <w:r w:rsidRPr="00A9347E">
        <w:rPr>
          <w:rFonts w:ascii="Times New Roman" w:hAnsi="Times New Roman" w:cs="Times New Roman"/>
          <w:sz w:val="24"/>
          <w:szCs w:val="24"/>
        </w:rPr>
        <w:t>The iconic Singapore Management University was initiated in 1997 by the Singapore</w:t>
      </w:r>
      <w:r>
        <w:rPr>
          <w:rFonts w:ascii="Times New Roman" w:hAnsi="Times New Roman" w:cs="Times New Roman"/>
          <w:sz w:val="24"/>
          <w:szCs w:val="24"/>
        </w:rPr>
        <w:t xml:space="preserve"> </w:t>
      </w:r>
      <w:r w:rsidRPr="00A9347E">
        <w:rPr>
          <w:rFonts w:ascii="Times New Roman" w:hAnsi="Times New Roman" w:cs="Times New Roman"/>
          <w:sz w:val="24"/>
          <w:szCs w:val="24"/>
        </w:rPr>
        <w:t>government, pioneered by the then Deputy Prime Minister Dr. Tony Tan. Being the third university in</w:t>
      </w:r>
      <w:r>
        <w:rPr>
          <w:rFonts w:ascii="Times New Roman" w:hAnsi="Times New Roman" w:cs="Times New Roman"/>
          <w:sz w:val="24"/>
          <w:szCs w:val="24"/>
        </w:rPr>
        <w:t xml:space="preserve"> </w:t>
      </w:r>
      <w:r w:rsidRPr="00A9347E">
        <w:rPr>
          <w:rFonts w:ascii="Times New Roman" w:hAnsi="Times New Roman" w:cs="Times New Roman"/>
          <w:sz w:val="24"/>
          <w:szCs w:val="24"/>
        </w:rPr>
        <w:t>Singapore in the post-Lee Kuan Yew era, Singapore Management University was set to adopt the</w:t>
      </w:r>
      <w:r>
        <w:rPr>
          <w:rFonts w:ascii="Times New Roman" w:hAnsi="Times New Roman" w:cs="Times New Roman"/>
          <w:sz w:val="24"/>
          <w:szCs w:val="24"/>
        </w:rPr>
        <w:t xml:space="preserve"> </w:t>
      </w:r>
      <w:r w:rsidRPr="00A9347E">
        <w:rPr>
          <w:rFonts w:ascii="Times New Roman" w:hAnsi="Times New Roman" w:cs="Times New Roman"/>
          <w:sz w:val="24"/>
          <w:szCs w:val="24"/>
        </w:rPr>
        <w:t>American learning environment, rather than the stereo-typical British learning environment, becoming the</w:t>
      </w:r>
      <w:r>
        <w:rPr>
          <w:rFonts w:ascii="Times New Roman" w:hAnsi="Times New Roman" w:cs="Times New Roman"/>
          <w:sz w:val="24"/>
          <w:szCs w:val="24"/>
        </w:rPr>
        <w:t xml:space="preserve"> </w:t>
      </w:r>
      <w:r w:rsidRPr="00A9347E">
        <w:rPr>
          <w:rFonts w:ascii="Times New Roman" w:hAnsi="Times New Roman" w:cs="Times New Roman"/>
          <w:sz w:val="24"/>
          <w:szCs w:val="24"/>
        </w:rPr>
        <w:t>first of its kind to do so.</w:t>
      </w:r>
    </w:p>
    <w:p w14:paraId="539C096F" w14:textId="1A6DE6D4" w:rsidR="00884814" w:rsidRDefault="00A9347E">
      <w:pPr>
        <w:pStyle w:val="h1"/>
        <w:spacing w:line="360" w:lineRule="auto"/>
        <w:jc w:val="both"/>
        <w:rPr>
          <w:rFonts w:ascii="Times New Roman" w:hAnsi="Times New Roman" w:cs="Times New Roman"/>
          <w:sz w:val="24"/>
          <w:szCs w:val="24"/>
        </w:rPr>
        <w:pPrChange w:id="100" w:author="Jayatilaka Gihan" w:date="2020-03-01T09:50:00Z">
          <w:pPr>
            <w:pStyle w:val="h1"/>
            <w:jc w:val="both"/>
          </w:pPr>
        </w:pPrChange>
      </w:pPr>
      <w:r w:rsidRPr="00A9347E">
        <w:rPr>
          <w:rFonts w:ascii="Times New Roman" w:hAnsi="Times New Roman" w:cs="Times New Roman"/>
          <w:sz w:val="24"/>
          <w:szCs w:val="24"/>
        </w:rPr>
        <w:t>In 2000, the initial discussions of this new university became a reality, under the</w:t>
      </w:r>
      <w:r>
        <w:rPr>
          <w:rFonts w:ascii="Times New Roman" w:hAnsi="Times New Roman" w:cs="Times New Roman"/>
          <w:sz w:val="24"/>
          <w:szCs w:val="24"/>
        </w:rPr>
        <w:t xml:space="preserve"> </w:t>
      </w:r>
      <w:r w:rsidRPr="00A9347E">
        <w:rPr>
          <w:rFonts w:ascii="Times New Roman" w:hAnsi="Times New Roman" w:cs="Times New Roman"/>
          <w:sz w:val="24"/>
          <w:szCs w:val="24"/>
        </w:rPr>
        <w:t>patronage of Professor Janice Bellace, located on the Evans Road, Singapore and it was famously known</w:t>
      </w:r>
      <w:r>
        <w:rPr>
          <w:rFonts w:ascii="Times New Roman" w:hAnsi="Times New Roman" w:cs="Times New Roman"/>
          <w:sz w:val="24"/>
          <w:szCs w:val="24"/>
        </w:rPr>
        <w:t xml:space="preserve"> </w:t>
      </w:r>
      <w:r w:rsidRPr="00A9347E">
        <w:rPr>
          <w:rFonts w:ascii="Times New Roman" w:hAnsi="Times New Roman" w:cs="Times New Roman"/>
          <w:sz w:val="24"/>
          <w:szCs w:val="24"/>
        </w:rPr>
        <w:t>as the “Bukit Timah Campus”. Subsequently, in 2005, Singapore Management University was shifted to</w:t>
      </w:r>
      <w:r>
        <w:rPr>
          <w:rFonts w:ascii="Times New Roman" w:hAnsi="Times New Roman" w:cs="Times New Roman"/>
          <w:sz w:val="24"/>
          <w:szCs w:val="24"/>
        </w:rPr>
        <w:t xml:space="preserve"> </w:t>
      </w:r>
      <w:r w:rsidRPr="00A9347E">
        <w:rPr>
          <w:rFonts w:ascii="Times New Roman" w:hAnsi="Times New Roman" w:cs="Times New Roman"/>
          <w:sz w:val="24"/>
          <w:szCs w:val="24"/>
        </w:rPr>
        <w:t>its current home in the Bras Basah District, around the Stamford Road and the Bugis area of Singapore.</w:t>
      </w:r>
      <w:r>
        <w:rPr>
          <w:rFonts w:ascii="Times New Roman" w:hAnsi="Times New Roman" w:cs="Times New Roman"/>
          <w:sz w:val="24"/>
          <w:szCs w:val="24"/>
        </w:rPr>
        <w:t xml:space="preserve"> </w:t>
      </w:r>
      <w:r w:rsidRPr="00A9347E">
        <w:rPr>
          <w:rFonts w:ascii="Times New Roman" w:hAnsi="Times New Roman" w:cs="Times New Roman"/>
          <w:sz w:val="24"/>
          <w:szCs w:val="24"/>
        </w:rPr>
        <w:t>Presently, the university is thriving at the prime of its success, being a top-ranked university in Asia,</w:t>
      </w:r>
      <w:r>
        <w:rPr>
          <w:rFonts w:ascii="Times New Roman" w:hAnsi="Times New Roman" w:cs="Times New Roman"/>
          <w:sz w:val="24"/>
          <w:szCs w:val="24"/>
        </w:rPr>
        <w:t xml:space="preserve"> </w:t>
      </w:r>
      <w:r w:rsidRPr="00A9347E">
        <w:rPr>
          <w:rFonts w:ascii="Times New Roman" w:hAnsi="Times New Roman" w:cs="Times New Roman"/>
          <w:sz w:val="24"/>
          <w:szCs w:val="24"/>
        </w:rPr>
        <w:t>under the leadership of its current president Professor Arnoud De Meyer.</w:t>
      </w:r>
      <w:r>
        <w:rPr>
          <w:rFonts w:ascii="Times New Roman" w:hAnsi="Times New Roman" w:cs="Times New Roman"/>
          <w:sz w:val="24"/>
          <w:szCs w:val="24"/>
        </w:rPr>
        <w:t xml:space="preserve"> </w:t>
      </w:r>
      <w:r w:rsidRPr="00A9347E">
        <w:rPr>
          <w:rFonts w:ascii="Times New Roman" w:hAnsi="Times New Roman" w:cs="Times New Roman"/>
          <w:sz w:val="24"/>
          <w:szCs w:val="24"/>
        </w:rPr>
        <w:t>Figure 1.1 below, illustrates the logo of the Singapore Management University,</w:t>
      </w:r>
      <w:r>
        <w:rPr>
          <w:rFonts w:ascii="Times New Roman" w:hAnsi="Times New Roman" w:cs="Times New Roman"/>
          <w:sz w:val="24"/>
          <w:szCs w:val="24"/>
        </w:rPr>
        <w:t xml:space="preserve"> </w:t>
      </w:r>
      <w:r w:rsidRPr="00A9347E">
        <w:rPr>
          <w:rFonts w:ascii="Times New Roman" w:hAnsi="Times New Roman" w:cs="Times New Roman"/>
          <w:sz w:val="24"/>
          <w:szCs w:val="24"/>
        </w:rPr>
        <w:t>symbolizing the iconic lion tangram whereas Figure 1.2 illustrates a magnificent view of the Singapore</w:t>
      </w:r>
      <w:r>
        <w:rPr>
          <w:rFonts w:ascii="Times New Roman" w:hAnsi="Times New Roman" w:cs="Times New Roman"/>
          <w:sz w:val="24"/>
          <w:szCs w:val="24"/>
        </w:rPr>
        <w:t xml:space="preserve"> </w:t>
      </w:r>
      <w:r w:rsidRPr="00A9347E">
        <w:rPr>
          <w:rFonts w:ascii="Times New Roman" w:hAnsi="Times New Roman" w:cs="Times New Roman"/>
          <w:sz w:val="24"/>
          <w:szCs w:val="24"/>
        </w:rPr>
        <w:t>Management University.</w:t>
      </w:r>
    </w:p>
    <w:p w14:paraId="053D16AE" w14:textId="60934988" w:rsidR="005B71D0" w:rsidRPr="00A9347E" w:rsidRDefault="00EA12E8">
      <w:pPr>
        <w:pStyle w:val="h1"/>
        <w:spacing w:line="360" w:lineRule="auto"/>
        <w:jc w:val="center"/>
        <w:rPr>
          <w:rFonts w:ascii="Times New Roman" w:hAnsi="Times New Roman" w:cs="Times New Roman"/>
          <w:sz w:val="24"/>
          <w:szCs w:val="24"/>
        </w:rPr>
        <w:pPrChange w:id="101" w:author="Jayatilaka Gihan" w:date="2020-03-01T09:50:00Z">
          <w:pPr>
            <w:pStyle w:val="h1"/>
            <w:jc w:val="center"/>
          </w:pPr>
        </w:pPrChange>
      </w:pPr>
      <w:r w:rsidRPr="00FF30FE">
        <w:rPr>
          <w:noProof/>
        </w:rPr>
        <w:drawing>
          <wp:inline distT="0" distB="0" distL="0" distR="0" wp14:anchorId="0D78D095" wp14:editId="6EE6A65D">
            <wp:extent cx="3490623" cy="17550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05174" cy="1762324"/>
                    </a:xfrm>
                    <a:prstGeom prst="rect">
                      <a:avLst/>
                    </a:prstGeom>
                  </pic:spPr>
                </pic:pic>
              </a:graphicData>
            </a:graphic>
          </wp:inline>
        </w:drawing>
      </w:r>
    </w:p>
    <w:p w14:paraId="082E8D49" w14:textId="0D8B61F7" w:rsidR="00432495" w:rsidRDefault="00221942">
      <w:pPr>
        <w:pStyle w:val="h1"/>
        <w:spacing w:line="360" w:lineRule="auto"/>
        <w:jc w:val="center"/>
        <w:rPr>
          <w:ins w:id="102" w:author="Wick" w:date="2020-01-31T11:35:00Z"/>
          <w:rFonts w:ascii="Times New Roman" w:hAnsi="Times New Roman" w:cs="Times New Roman"/>
          <w:sz w:val="24"/>
          <w:szCs w:val="24"/>
        </w:rPr>
        <w:pPrChange w:id="103" w:author="Jayatilaka Gihan" w:date="2020-03-01T09:50:00Z">
          <w:pPr>
            <w:pStyle w:val="h1"/>
            <w:jc w:val="center"/>
          </w:pPr>
        </w:pPrChange>
      </w:pPr>
      <w:r w:rsidRPr="00636A09">
        <w:rPr>
          <w:rFonts w:ascii="Times New Roman" w:hAnsi="Times New Roman" w:cs="Times New Roman"/>
          <w:sz w:val="24"/>
          <w:szCs w:val="24"/>
        </w:rPr>
        <w:t>Figure 1.1</w:t>
      </w:r>
      <w:r w:rsidR="003671C0" w:rsidRPr="00636A09">
        <w:rPr>
          <w:rFonts w:ascii="Times New Roman" w:hAnsi="Times New Roman" w:cs="Times New Roman"/>
          <w:sz w:val="24"/>
          <w:szCs w:val="24"/>
        </w:rPr>
        <w:t xml:space="preserve"> SMU Logo</w:t>
      </w:r>
    </w:p>
    <w:p w14:paraId="3C1C5BB7" w14:textId="77777777" w:rsidR="0066025B" w:rsidRPr="00D05C30" w:rsidRDefault="0066025B">
      <w:pPr>
        <w:pStyle w:val="h1"/>
        <w:spacing w:line="360" w:lineRule="auto"/>
        <w:jc w:val="both"/>
        <w:rPr>
          <w:rFonts w:ascii="Times New Roman" w:hAnsi="Times New Roman" w:cs="Times New Roman"/>
          <w:sz w:val="24"/>
          <w:szCs w:val="24"/>
        </w:rPr>
        <w:pPrChange w:id="104" w:author="Jayatilaka Gihan" w:date="2020-03-01T09:50:00Z">
          <w:pPr>
            <w:pStyle w:val="h1"/>
            <w:jc w:val="center"/>
          </w:pPr>
        </w:pPrChange>
      </w:pPr>
    </w:p>
    <w:p w14:paraId="06D77AC0" w14:textId="26F74762" w:rsidR="00884814" w:rsidRDefault="00D05C30">
      <w:pPr>
        <w:pStyle w:val="h1"/>
        <w:spacing w:line="360" w:lineRule="auto"/>
        <w:jc w:val="center"/>
        <w:rPr>
          <w:rFonts w:ascii="Times New Roman" w:hAnsi="Times New Roman" w:cs="Times New Roman"/>
          <w:sz w:val="24"/>
          <w:szCs w:val="24"/>
        </w:rPr>
        <w:pPrChange w:id="105" w:author="Jayatilaka Gihan" w:date="2020-03-01T09:50:00Z">
          <w:pPr>
            <w:pStyle w:val="h1"/>
            <w:jc w:val="both"/>
          </w:pPr>
        </w:pPrChange>
      </w:pPr>
      <w:r w:rsidRPr="00D05C30">
        <w:rPr>
          <w:rFonts w:ascii="Times New Roman" w:hAnsi="Times New Roman" w:cs="Times New Roman"/>
          <w:sz w:val="24"/>
          <w:szCs w:val="24"/>
        </w:rPr>
        <w:t>At present, the university comprises of six faculties, namely, School of</w:t>
      </w:r>
      <w:r w:rsidR="005E4C7A">
        <w:rPr>
          <w:rFonts w:ascii="Times New Roman" w:hAnsi="Times New Roman" w:cs="Times New Roman"/>
          <w:sz w:val="24"/>
          <w:szCs w:val="24"/>
        </w:rPr>
        <w:t xml:space="preserve"> </w:t>
      </w:r>
      <w:r w:rsidRPr="00D05C30">
        <w:rPr>
          <w:rFonts w:ascii="Times New Roman" w:hAnsi="Times New Roman" w:cs="Times New Roman"/>
          <w:sz w:val="24"/>
          <w:szCs w:val="24"/>
        </w:rPr>
        <w:t>Information Systems, School of Accountancy, Lee Kong Chian School of Business, School of</w:t>
      </w:r>
      <w:r w:rsidR="005E4C7A">
        <w:rPr>
          <w:rFonts w:ascii="Times New Roman" w:hAnsi="Times New Roman" w:cs="Times New Roman"/>
          <w:sz w:val="24"/>
          <w:szCs w:val="24"/>
        </w:rPr>
        <w:t xml:space="preserve"> </w:t>
      </w:r>
      <w:r w:rsidRPr="00D05C30">
        <w:rPr>
          <w:rFonts w:ascii="Times New Roman" w:hAnsi="Times New Roman" w:cs="Times New Roman"/>
          <w:sz w:val="24"/>
          <w:szCs w:val="24"/>
        </w:rPr>
        <w:t>Economics, School of Social Sciences and School of Law. It houses 7,827 full-time</w:t>
      </w:r>
      <w:r w:rsidR="005E4C7A">
        <w:rPr>
          <w:rFonts w:ascii="Times New Roman" w:hAnsi="Times New Roman" w:cs="Times New Roman"/>
          <w:sz w:val="24"/>
          <w:szCs w:val="24"/>
        </w:rPr>
        <w:t xml:space="preserve"> </w:t>
      </w:r>
      <w:r w:rsidRPr="00D05C30">
        <w:rPr>
          <w:rFonts w:ascii="Times New Roman" w:hAnsi="Times New Roman" w:cs="Times New Roman"/>
          <w:sz w:val="24"/>
          <w:szCs w:val="24"/>
        </w:rPr>
        <w:t>undergraduate students, 1,750 full-time and part-time graduate students, complemented by over</w:t>
      </w:r>
      <w:r w:rsidR="005E4C7A">
        <w:rPr>
          <w:rFonts w:ascii="Times New Roman" w:hAnsi="Times New Roman" w:cs="Times New Roman"/>
          <w:sz w:val="24"/>
          <w:szCs w:val="24"/>
        </w:rPr>
        <w:t xml:space="preserve"> </w:t>
      </w:r>
      <w:r w:rsidRPr="00D05C30">
        <w:rPr>
          <w:rFonts w:ascii="Times New Roman" w:hAnsi="Times New Roman" w:cs="Times New Roman"/>
          <w:sz w:val="24"/>
          <w:szCs w:val="24"/>
        </w:rPr>
        <w:t>19,000 undergraduate and postgraduate alumni. Singapore Management University is widely</w:t>
      </w:r>
      <w:r w:rsidR="005E4C7A">
        <w:rPr>
          <w:rFonts w:ascii="Times New Roman" w:hAnsi="Times New Roman" w:cs="Times New Roman"/>
          <w:sz w:val="24"/>
          <w:szCs w:val="24"/>
        </w:rPr>
        <w:t xml:space="preserve"> </w:t>
      </w:r>
      <w:r w:rsidRPr="00D05C30">
        <w:rPr>
          <w:rFonts w:ascii="Times New Roman" w:hAnsi="Times New Roman" w:cs="Times New Roman"/>
          <w:sz w:val="24"/>
          <w:szCs w:val="24"/>
        </w:rPr>
        <w:t>known for its diversity, with 61% of its graduate students coming from 44 different countries and</w:t>
      </w:r>
      <w:r w:rsidR="005E4C7A">
        <w:rPr>
          <w:rFonts w:ascii="Times New Roman" w:hAnsi="Times New Roman" w:cs="Times New Roman"/>
          <w:sz w:val="24"/>
          <w:szCs w:val="24"/>
        </w:rPr>
        <w:t xml:space="preserve"> </w:t>
      </w:r>
      <w:r w:rsidRPr="00D05C30">
        <w:rPr>
          <w:rFonts w:ascii="Times New Roman" w:hAnsi="Times New Roman" w:cs="Times New Roman"/>
          <w:sz w:val="24"/>
          <w:szCs w:val="24"/>
        </w:rPr>
        <w:t>10% of its undergraduate students coming from 28 different countries. Currently, 353 full-time</w:t>
      </w:r>
      <w:r w:rsidR="005E4C7A">
        <w:rPr>
          <w:rFonts w:ascii="Times New Roman" w:hAnsi="Times New Roman" w:cs="Times New Roman"/>
          <w:sz w:val="24"/>
          <w:szCs w:val="24"/>
        </w:rPr>
        <w:t xml:space="preserve"> </w:t>
      </w:r>
      <w:r w:rsidRPr="00D05C30">
        <w:rPr>
          <w:rFonts w:ascii="Times New Roman" w:hAnsi="Times New Roman" w:cs="Times New Roman"/>
          <w:sz w:val="24"/>
          <w:szCs w:val="24"/>
        </w:rPr>
        <w:t>staff mentor these students, with 44% of the staff coming from 30 different</w:t>
      </w:r>
      <w:r w:rsidR="004E11D2">
        <w:rPr>
          <w:rFonts w:ascii="Times New Roman" w:hAnsi="Times New Roman" w:cs="Times New Roman"/>
          <w:sz w:val="24"/>
          <w:szCs w:val="24"/>
        </w:rPr>
        <w:t xml:space="preserve"> </w:t>
      </w:r>
      <w:r w:rsidRPr="00D05C30">
        <w:rPr>
          <w:rFonts w:ascii="Times New Roman" w:hAnsi="Times New Roman" w:cs="Times New Roman"/>
          <w:sz w:val="24"/>
          <w:szCs w:val="24"/>
        </w:rPr>
        <w:t>countries</w:t>
      </w:r>
      <w:ins w:id="106" w:author="Wick" w:date="2020-01-31T11:37:00Z">
        <w:r w:rsidR="0066025B">
          <w:rPr>
            <w:rFonts w:ascii="Times New Roman" w:hAnsi="Times New Roman" w:cs="Times New Roman"/>
            <w:sz w:val="24"/>
            <w:szCs w:val="24"/>
          </w:rPr>
          <w:t>.</w:t>
        </w:r>
      </w:ins>
      <w:r w:rsidR="00EA12E8" w:rsidRPr="005D1F4A">
        <w:rPr>
          <w:noProof/>
        </w:rPr>
        <w:drawing>
          <wp:inline distT="0" distB="0" distL="0" distR="0" wp14:anchorId="5683E15B" wp14:editId="1C69451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E8F3626" w14:textId="3B3B8BF4" w:rsidR="00EA12E8" w:rsidRPr="00D05C30" w:rsidRDefault="00EA12E8">
      <w:pPr>
        <w:pStyle w:val="h1"/>
        <w:spacing w:line="360" w:lineRule="auto"/>
        <w:jc w:val="center"/>
        <w:rPr>
          <w:rFonts w:ascii="Times New Roman" w:hAnsi="Times New Roman" w:cs="Times New Roman"/>
          <w:sz w:val="24"/>
          <w:szCs w:val="24"/>
        </w:rPr>
        <w:pPrChange w:id="107" w:author="Jayatilaka Gihan" w:date="2020-03-01T09:50:00Z">
          <w:pPr>
            <w:pStyle w:val="h1"/>
            <w:jc w:val="center"/>
          </w:pPr>
        </w:pPrChange>
      </w:pPr>
      <w:r>
        <w:rPr>
          <w:rFonts w:ascii="Times New Roman" w:hAnsi="Times New Roman" w:cs="Times New Roman"/>
          <w:sz w:val="24"/>
          <w:szCs w:val="24"/>
        </w:rPr>
        <w:t>Figure 1.2. Singapore Management University</w:t>
      </w:r>
    </w:p>
    <w:p w14:paraId="2E3D0694" w14:textId="1ED6775E" w:rsidR="00C53964" w:rsidRPr="00C53964" w:rsidRDefault="000264C6">
      <w:pPr>
        <w:pStyle w:val="h1"/>
        <w:spacing w:line="360" w:lineRule="auto"/>
        <w:jc w:val="both"/>
        <w:rPr>
          <w:rFonts w:ascii="Times New Roman" w:hAnsi="Times New Roman" w:cs="Times New Roman"/>
          <w:b/>
          <w:sz w:val="24"/>
          <w:szCs w:val="24"/>
        </w:rPr>
        <w:pPrChange w:id="108" w:author="Jayatilaka Gihan" w:date="2020-03-01T09:50:00Z">
          <w:pPr>
            <w:pStyle w:val="h1"/>
            <w:jc w:val="both"/>
          </w:pPr>
        </w:pPrChange>
      </w:pPr>
      <w:r>
        <w:rPr>
          <w:rFonts w:ascii="Times New Roman" w:hAnsi="Times New Roman" w:cs="Times New Roman"/>
          <w:b/>
          <w:sz w:val="24"/>
          <w:szCs w:val="24"/>
        </w:rPr>
        <w:t xml:space="preserve">1.1.2. </w:t>
      </w:r>
      <w:r w:rsidR="00C53964" w:rsidRPr="00C53964">
        <w:rPr>
          <w:rFonts w:ascii="Times New Roman" w:hAnsi="Times New Roman" w:cs="Times New Roman"/>
          <w:b/>
          <w:sz w:val="24"/>
          <w:szCs w:val="24"/>
        </w:rPr>
        <w:t>School of Information Systems</w:t>
      </w:r>
    </w:p>
    <w:p w14:paraId="4128E83B" w14:textId="6E436011" w:rsidR="00884814" w:rsidRDefault="00C53964">
      <w:pPr>
        <w:pStyle w:val="h1"/>
        <w:spacing w:line="360" w:lineRule="auto"/>
        <w:jc w:val="both"/>
        <w:rPr>
          <w:rFonts w:ascii="Times New Roman" w:hAnsi="Times New Roman" w:cs="Times New Roman"/>
          <w:sz w:val="24"/>
          <w:szCs w:val="24"/>
        </w:rPr>
        <w:pPrChange w:id="109" w:author="Jayatilaka Gihan" w:date="2020-03-01T09:50:00Z">
          <w:pPr>
            <w:pStyle w:val="h1"/>
            <w:jc w:val="both"/>
          </w:pPr>
        </w:pPrChange>
      </w:pPr>
      <w:r w:rsidRPr="00C53964">
        <w:rPr>
          <w:rFonts w:ascii="Times New Roman" w:hAnsi="Times New Roman" w:cs="Times New Roman"/>
          <w:sz w:val="24"/>
          <w:szCs w:val="24"/>
        </w:rPr>
        <w:t>One of the strongest faculties of the Singapore Management University is the</w:t>
      </w:r>
      <w:r>
        <w:rPr>
          <w:rFonts w:ascii="Times New Roman" w:hAnsi="Times New Roman" w:cs="Times New Roman"/>
          <w:sz w:val="24"/>
          <w:szCs w:val="24"/>
        </w:rPr>
        <w:t xml:space="preserve"> </w:t>
      </w:r>
      <w:r w:rsidRPr="00C53964">
        <w:rPr>
          <w:rFonts w:ascii="Times New Roman" w:hAnsi="Times New Roman" w:cs="Times New Roman"/>
          <w:sz w:val="24"/>
          <w:szCs w:val="24"/>
        </w:rPr>
        <w:t>School of Information Systems. Being nearly as old as the university itself, the school houses</w:t>
      </w:r>
      <w:r>
        <w:rPr>
          <w:rFonts w:ascii="Times New Roman" w:hAnsi="Times New Roman" w:cs="Times New Roman"/>
          <w:sz w:val="24"/>
          <w:szCs w:val="24"/>
        </w:rPr>
        <w:t xml:space="preserve"> </w:t>
      </w:r>
      <w:r w:rsidRPr="00C53964">
        <w:rPr>
          <w:rFonts w:ascii="Times New Roman" w:hAnsi="Times New Roman" w:cs="Times New Roman"/>
          <w:sz w:val="24"/>
          <w:szCs w:val="24"/>
        </w:rPr>
        <w:t>1,653 undergraduate students and 82 graduate students, as well as 50 members of the faculty and</w:t>
      </w:r>
      <w:r>
        <w:rPr>
          <w:rFonts w:ascii="Times New Roman" w:hAnsi="Times New Roman" w:cs="Times New Roman"/>
          <w:sz w:val="24"/>
          <w:szCs w:val="24"/>
        </w:rPr>
        <w:t xml:space="preserve"> </w:t>
      </w:r>
      <w:r w:rsidRPr="00C53964">
        <w:rPr>
          <w:rFonts w:ascii="Times New Roman" w:hAnsi="Times New Roman" w:cs="Times New Roman"/>
          <w:sz w:val="24"/>
          <w:szCs w:val="24"/>
        </w:rPr>
        <w:t>over 100 research staff members. The school offers two majors for undergraduates pursuing the</w:t>
      </w:r>
      <w:r>
        <w:rPr>
          <w:rFonts w:ascii="Times New Roman" w:hAnsi="Times New Roman" w:cs="Times New Roman"/>
          <w:sz w:val="24"/>
          <w:szCs w:val="24"/>
        </w:rPr>
        <w:t xml:space="preserve"> </w:t>
      </w:r>
      <w:r w:rsidRPr="00C53964">
        <w:rPr>
          <w:rFonts w:ascii="Times New Roman" w:hAnsi="Times New Roman" w:cs="Times New Roman"/>
          <w:sz w:val="24"/>
          <w:szCs w:val="24"/>
        </w:rPr>
        <w:t>Bachelor of Science in Information Systems, Smart city management and technology major and</w:t>
      </w:r>
      <w:r>
        <w:rPr>
          <w:rFonts w:ascii="Times New Roman" w:hAnsi="Times New Roman" w:cs="Times New Roman"/>
          <w:sz w:val="24"/>
          <w:szCs w:val="24"/>
        </w:rPr>
        <w:t xml:space="preserve"> </w:t>
      </w:r>
      <w:r w:rsidRPr="00C53964">
        <w:rPr>
          <w:rFonts w:ascii="Times New Roman" w:hAnsi="Times New Roman" w:cs="Times New Roman"/>
          <w:sz w:val="24"/>
          <w:szCs w:val="24"/>
        </w:rPr>
        <w:t>Information systems major.</w:t>
      </w:r>
      <w:r w:rsidR="00C20120">
        <w:rPr>
          <w:rFonts w:ascii="Times New Roman" w:hAnsi="Times New Roman" w:cs="Times New Roman"/>
          <w:sz w:val="24"/>
          <w:szCs w:val="24"/>
        </w:rPr>
        <w:t xml:space="preserve"> The school will start in Computer Science major in 2019</w:t>
      </w:r>
      <w:r w:rsidR="00510F26">
        <w:rPr>
          <w:rFonts w:ascii="Times New Roman" w:hAnsi="Times New Roman" w:cs="Times New Roman"/>
          <w:sz w:val="24"/>
          <w:szCs w:val="24"/>
        </w:rPr>
        <w:t>.</w:t>
      </w:r>
    </w:p>
    <w:p w14:paraId="1F45BCDD" w14:textId="2F91A5F3" w:rsidR="00884814" w:rsidRDefault="003C6BAC">
      <w:pPr>
        <w:pStyle w:val="h1"/>
        <w:spacing w:line="360" w:lineRule="auto"/>
        <w:jc w:val="both"/>
        <w:rPr>
          <w:rFonts w:ascii="Times New Roman" w:hAnsi="Times New Roman" w:cs="Times New Roman"/>
          <w:sz w:val="24"/>
          <w:szCs w:val="24"/>
        </w:rPr>
        <w:pPrChange w:id="110" w:author="Jayatilaka Gihan" w:date="2020-03-01T09:50:00Z">
          <w:pPr>
            <w:pStyle w:val="h1"/>
            <w:jc w:val="both"/>
          </w:pPr>
        </w:pPrChange>
      </w:pPr>
      <w:r>
        <w:rPr>
          <w:rFonts w:ascii="Times New Roman" w:hAnsi="Times New Roman" w:cs="Times New Roman"/>
          <w:sz w:val="24"/>
          <w:szCs w:val="24"/>
        </w:rPr>
        <w:t xml:space="preserve">SIS is </w:t>
      </w:r>
      <w:r w:rsidR="002B7294">
        <w:rPr>
          <w:rFonts w:ascii="Times New Roman" w:hAnsi="Times New Roman" w:cs="Times New Roman"/>
          <w:sz w:val="24"/>
          <w:szCs w:val="24"/>
        </w:rPr>
        <w:t xml:space="preserve">a </w:t>
      </w:r>
      <w:r w:rsidR="002B7294" w:rsidRPr="003A462A">
        <w:rPr>
          <w:rFonts w:ascii="Times New Roman" w:hAnsi="Times New Roman" w:cs="Times New Roman"/>
          <w:sz w:val="24"/>
          <w:szCs w:val="24"/>
        </w:rPr>
        <w:t>five</w:t>
      </w:r>
      <w:r w:rsidR="003A462A" w:rsidRPr="003A462A">
        <w:rPr>
          <w:rFonts w:ascii="Times New Roman" w:hAnsi="Times New Roman" w:cs="Times New Roman"/>
          <w:sz w:val="24"/>
          <w:szCs w:val="24"/>
        </w:rPr>
        <w:t>-storied building</w:t>
      </w:r>
      <w:r w:rsidR="003A462A">
        <w:rPr>
          <w:rFonts w:ascii="Times New Roman" w:hAnsi="Times New Roman" w:cs="Times New Roman"/>
          <w:sz w:val="24"/>
          <w:szCs w:val="24"/>
        </w:rPr>
        <w:t xml:space="preserve"> </w:t>
      </w:r>
      <w:r w:rsidR="003A462A" w:rsidRPr="003A462A">
        <w:rPr>
          <w:rFonts w:ascii="Times New Roman" w:hAnsi="Times New Roman" w:cs="Times New Roman"/>
          <w:sz w:val="24"/>
          <w:szCs w:val="24"/>
        </w:rPr>
        <w:t>allocated for the school of Information Systems.</w:t>
      </w:r>
      <w:r w:rsidR="003A462A">
        <w:rPr>
          <w:rFonts w:ascii="Times New Roman" w:hAnsi="Times New Roman" w:cs="Times New Roman"/>
          <w:sz w:val="24"/>
          <w:szCs w:val="24"/>
        </w:rPr>
        <w:t xml:space="preserve"> </w:t>
      </w:r>
      <w:r w:rsidR="003A462A" w:rsidRPr="003A462A">
        <w:rPr>
          <w:rFonts w:ascii="Times New Roman" w:hAnsi="Times New Roman" w:cs="Times New Roman"/>
          <w:sz w:val="24"/>
          <w:szCs w:val="24"/>
        </w:rPr>
        <w:t>There are over 11 research labs and centers</w:t>
      </w:r>
      <w:r w:rsidR="003A462A">
        <w:rPr>
          <w:rFonts w:ascii="Times New Roman" w:hAnsi="Times New Roman" w:cs="Times New Roman"/>
          <w:sz w:val="24"/>
          <w:szCs w:val="24"/>
        </w:rPr>
        <w:t xml:space="preserve"> </w:t>
      </w:r>
      <w:r w:rsidR="003A462A" w:rsidRPr="003A462A">
        <w:rPr>
          <w:rFonts w:ascii="Times New Roman" w:hAnsi="Times New Roman" w:cs="Times New Roman"/>
          <w:sz w:val="24"/>
          <w:szCs w:val="24"/>
        </w:rPr>
        <w:t>affiliated with this school, including the</w:t>
      </w:r>
      <w:r w:rsidR="003A462A">
        <w:rPr>
          <w:rFonts w:ascii="Times New Roman" w:hAnsi="Times New Roman" w:cs="Times New Roman"/>
          <w:sz w:val="24"/>
          <w:szCs w:val="24"/>
        </w:rPr>
        <w:t xml:space="preserve"> </w:t>
      </w:r>
      <w:r w:rsidR="003A462A" w:rsidRPr="003A462A">
        <w:rPr>
          <w:rFonts w:ascii="Times New Roman" w:hAnsi="Times New Roman" w:cs="Times New Roman"/>
          <w:sz w:val="24"/>
          <w:szCs w:val="24"/>
        </w:rPr>
        <w:t>LiveLabs Urban Lifestyle Innovation platform,</w:t>
      </w:r>
      <w:r w:rsidR="003A462A">
        <w:rPr>
          <w:rFonts w:ascii="Times New Roman" w:hAnsi="Times New Roman" w:cs="Times New Roman"/>
          <w:sz w:val="24"/>
          <w:szCs w:val="24"/>
        </w:rPr>
        <w:t xml:space="preserve"> </w:t>
      </w:r>
      <w:r w:rsidR="003A462A" w:rsidRPr="003A462A">
        <w:rPr>
          <w:rFonts w:ascii="Times New Roman" w:hAnsi="Times New Roman" w:cs="Times New Roman"/>
          <w:sz w:val="24"/>
          <w:szCs w:val="24"/>
        </w:rPr>
        <w:lastRenderedPageBreak/>
        <w:t>Living Analytics Research Centre (LARC) and</w:t>
      </w:r>
      <w:r w:rsidR="003A462A">
        <w:rPr>
          <w:rFonts w:ascii="Times New Roman" w:hAnsi="Times New Roman" w:cs="Times New Roman"/>
          <w:sz w:val="24"/>
          <w:szCs w:val="24"/>
        </w:rPr>
        <w:t xml:space="preserve"> </w:t>
      </w:r>
      <w:r w:rsidR="003A462A" w:rsidRPr="003A462A">
        <w:rPr>
          <w:rFonts w:ascii="Times New Roman" w:hAnsi="Times New Roman" w:cs="Times New Roman"/>
          <w:sz w:val="24"/>
          <w:szCs w:val="24"/>
        </w:rPr>
        <w:t>Urban Computing and Engineering Lab.</w:t>
      </w:r>
      <w:r w:rsidR="003A462A" w:rsidRPr="003A462A">
        <w:rPr>
          <w:rFonts w:ascii="Times New Roman" w:hAnsi="Times New Roman" w:cs="Times New Roman"/>
          <w:sz w:val="24"/>
          <w:szCs w:val="24"/>
        </w:rPr>
        <w:cr/>
      </w:r>
    </w:p>
    <w:p w14:paraId="01982F33" w14:textId="6D0D8B96" w:rsidR="004E11D2" w:rsidRDefault="004E11D2">
      <w:pPr>
        <w:pStyle w:val="h1"/>
        <w:spacing w:line="360" w:lineRule="auto"/>
        <w:jc w:val="both"/>
        <w:rPr>
          <w:rFonts w:ascii="Times New Roman" w:hAnsi="Times New Roman" w:cs="Times New Roman"/>
          <w:b/>
          <w:sz w:val="24"/>
          <w:szCs w:val="24"/>
        </w:rPr>
        <w:pPrChange w:id="111" w:author="Jayatilaka Gihan" w:date="2020-03-01T09:50:00Z">
          <w:pPr>
            <w:pStyle w:val="h1"/>
            <w:jc w:val="both"/>
          </w:pPr>
        </w:pPrChange>
      </w:pPr>
      <w:r w:rsidRPr="004E11D2">
        <w:rPr>
          <w:rFonts w:ascii="Times New Roman" w:hAnsi="Times New Roman" w:cs="Times New Roman"/>
          <w:b/>
          <w:sz w:val="24"/>
          <w:szCs w:val="24"/>
        </w:rPr>
        <w:t>1.1.3 Living Analytics Research Center</w:t>
      </w:r>
    </w:p>
    <w:p w14:paraId="3BB0F2BA" w14:textId="14E52CA0" w:rsidR="004E11D2" w:rsidRPr="004E11D2" w:rsidRDefault="004E11D2">
      <w:pPr>
        <w:pStyle w:val="h1"/>
        <w:spacing w:line="360" w:lineRule="auto"/>
        <w:jc w:val="both"/>
        <w:rPr>
          <w:rFonts w:ascii="Times New Roman" w:hAnsi="Times New Roman" w:cs="Times New Roman"/>
          <w:sz w:val="24"/>
          <w:szCs w:val="24"/>
        </w:rPr>
        <w:pPrChange w:id="112" w:author="Jayatilaka Gihan" w:date="2020-03-01T09:50:00Z">
          <w:pPr>
            <w:pStyle w:val="h1"/>
            <w:jc w:val="both"/>
          </w:pPr>
        </w:pPrChange>
      </w:pPr>
      <w:r>
        <w:rPr>
          <w:rFonts w:ascii="Times New Roman" w:hAnsi="Times New Roman" w:cs="Times New Roman"/>
          <w:sz w:val="24"/>
          <w:szCs w:val="24"/>
        </w:rPr>
        <w:t>This is a laboratory occupying the fifth floor of SIS. The laboratory is funded by National Research Fund. The lab is steered jointly by SMU and Carnegie Mellon University. The lab hosts around 40 researchers in total. The focus areas are</w:t>
      </w:r>
    </w:p>
    <w:p w14:paraId="0FAA5990" w14:textId="12F52990" w:rsidR="002B7294" w:rsidRPr="002B7294" w:rsidRDefault="002F78C3">
      <w:pPr>
        <w:pStyle w:val="h1"/>
        <w:spacing w:line="360" w:lineRule="auto"/>
        <w:jc w:val="center"/>
        <w:rPr>
          <w:rFonts w:ascii="Times New Roman" w:hAnsi="Times New Roman" w:cs="Times New Roman"/>
          <w:sz w:val="24"/>
          <w:szCs w:val="28"/>
          <w:vertAlign w:val="subscript"/>
        </w:rPr>
        <w:pPrChange w:id="113" w:author="Jayatilaka Gihan" w:date="2020-03-01T09:50:00Z">
          <w:pPr>
            <w:pStyle w:val="h1"/>
            <w:jc w:val="both"/>
          </w:pPr>
        </w:pPrChange>
      </w:pPr>
      <w:r>
        <w:rPr>
          <w:rFonts w:ascii="Times New Roman" w:hAnsi="Times New Roman" w:cs="Times New Roman"/>
          <w:noProof/>
          <w:sz w:val="24"/>
          <w:szCs w:val="28"/>
          <w:vertAlign w:val="subscript"/>
        </w:rPr>
        <w:drawing>
          <wp:inline distT="0" distB="0" distL="0" distR="0" wp14:anchorId="62482764" wp14:editId="5E6E8CC3">
            <wp:extent cx="6345141" cy="4309607"/>
            <wp:effectExtent l="0" t="0" r="0" b="1524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2F540DD8" w14:textId="3AD8F82D" w:rsidR="00884814" w:rsidRPr="00585EDF" w:rsidRDefault="005841F7">
      <w:pPr>
        <w:pStyle w:val="h1"/>
        <w:spacing w:line="360" w:lineRule="auto"/>
        <w:jc w:val="center"/>
        <w:rPr>
          <w:rFonts w:ascii="Times New Roman" w:hAnsi="Times New Roman" w:cs="Times New Roman"/>
          <w:sz w:val="24"/>
          <w:szCs w:val="24"/>
        </w:rPr>
        <w:pPrChange w:id="114" w:author="Jayatilaka Gihan" w:date="2020-03-01T09:50:00Z">
          <w:pPr>
            <w:pStyle w:val="h1"/>
            <w:jc w:val="center"/>
          </w:pPr>
        </w:pPrChange>
      </w:pPr>
      <w:r w:rsidRPr="00585EDF">
        <w:rPr>
          <w:rFonts w:ascii="Times New Roman" w:hAnsi="Times New Roman" w:cs="Times New Roman"/>
          <w:sz w:val="24"/>
          <w:szCs w:val="24"/>
        </w:rPr>
        <w:t>Figure 1.3</w:t>
      </w:r>
      <w:r w:rsidR="00585EDF">
        <w:rPr>
          <w:rFonts w:ascii="Times New Roman" w:hAnsi="Times New Roman" w:cs="Times New Roman"/>
          <w:sz w:val="24"/>
          <w:szCs w:val="24"/>
        </w:rPr>
        <w:t>.</w:t>
      </w:r>
      <w:r w:rsidRPr="00585EDF">
        <w:rPr>
          <w:rFonts w:ascii="Times New Roman" w:hAnsi="Times New Roman" w:cs="Times New Roman"/>
          <w:sz w:val="24"/>
          <w:szCs w:val="24"/>
        </w:rPr>
        <w:t xml:space="preserve"> SMU organization structure </w:t>
      </w:r>
      <w:r w:rsidR="00585EDF">
        <w:rPr>
          <w:rFonts w:ascii="Times New Roman" w:hAnsi="Times New Roman" w:cs="Times New Roman"/>
          <w:sz w:val="24"/>
          <w:szCs w:val="24"/>
        </w:rPr>
        <w:t>(</w:t>
      </w:r>
      <w:r w:rsidR="002307C9">
        <w:rPr>
          <w:rFonts w:ascii="Times New Roman" w:hAnsi="Times New Roman" w:cs="Times New Roman"/>
          <w:sz w:val="24"/>
          <w:szCs w:val="24"/>
        </w:rPr>
        <w:t>Hierarchy of reporting officers)</w:t>
      </w:r>
    </w:p>
    <w:p w14:paraId="217751D2" w14:textId="77777777" w:rsidR="00AF1FE8" w:rsidRDefault="00AF1FE8">
      <w:pPr>
        <w:pStyle w:val="h1"/>
        <w:spacing w:line="360" w:lineRule="auto"/>
        <w:jc w:val="both"/>
        <w:rPr>
          <w:rFonts w:ascii="Times New Roman" w:hAnsi="Times New Roman" w:cs="Times New Roman"/>
          <w:b/>
          <w:sz w:val="28"/>
          <w:szCs w:val="28"/>
        </w:rPr>
        <w:pPrChange w:id="115" w:author="Jayatilaka Gihan" w:date="2020-03-01T09:50:00Z">
          <w:pPr>
            <w:pStyle w:val="h1"/>
          </w:pPr>
        </w:pPrChange>
      </w:pPr>
    </w:p>
    <w:p w14:paraId="178D567B" w14:textId="49499DD9" w:rsidR="00884814" w:rsidRPr="006F71B9" w:rsidRDefault="006F71B9">
      <w:pPr>
        <w:pStyle w:val="h1"/>
        <w:spacing w:line="360" w:lineRule="auto"/>
        <w:jc w:val="both"/>
        <w:outlineLvl w:val="1"/>
        <w:rPr>
          <w:rFonts w:ascii="Times New Roman" w:hAnsi="Times New Roman" w:cs="Times New Roman"/>
          <w:b/>
          <w:sz w:val="24"/>
          <w:szCs w:val="24"/>
        </w:rPr>
        <w:pPrChange w:id="116" w:author="Jayatilaka Gihan" w:date="2020-03-01T09:50:00Z">
          <w:pPr>
            <w:pStyle w:val="h1"/>
            <w:outlineLvl w:val="1"/>
          </w:pPr>
        </w:pPrChange>
      </w:pPr>
      <w:bookmarkStart w:id="117" w:name="_Toc33954164"/>
      <w:bookmarkStart w:id="118" w:name="_Toc33954276"/>
      <w:r>
        <w:rPr>
          <w:rFonts w:ascii="Times New Roman" w:hAnsi="Times New Roman" w:cs="Times New Roman"/>
          <w:b/>
          <w:sz w:val="24"/>
          <w:szCs w:val="24"/>
        </w:rPr>
        <w:t xml:space="preserve">1.3. </w:t>
      </w:r>
      <w:r w:rsidR="00255B02" w:rsidRPr="006F71B9">
        <w:rPr>
          <w:rFonts w:ascii="Times New Roman" w:hAnsi="Times New Roman" w:cs="Times New Roman"/>
          <w:b/>
          <w:sz w:val="24"/>
          <w:szCs w:val="24"/>
        </w:rPr>
        <w:t>SUMMARY OF TRAINING EXPOSURE</w:t>
      </w:r>
      <w:bookmarkEnd w:id="117"/>
      <w:bookmarkEnd w:id="118"/>
    </w:p>
    <w:p w14:paraId="1D0219DD" w14:textId="77777777" w:rsidR="00C657A2" w:rsidRDefault="00C657A2">
      <w:pPr>
        <w:pStyle w:val="h1"/>
        <w:spacing w:line="360" w:lineRule="auto"/>
        <w:jc w:val="both"/>
        <w:rPr>
          <w:rFonts w:ascii="Times New Roman" w:hAnsi="Times New Roman" w:cs="Times New Roman"/>
          <w:sz w:val="24"/>
          <w:szCs w:val="24"/>
        </w:rPr>
        <w:pPrChange w:id="119" w:author="Jayatilaka Gihan" w:date="2020-03-01T09:50:00Z">
          <w:pPr>
            <w:pStyle w:val="h1"/>
          </w:pPr>
        </w:pPrChange>
      </w:pPr>
      <w:r>
        <w:rPr>
          <w:rFonts w:ascii="Times New Roman" w:hAnsi="Times New Roman" w:cs="Times New Roman"/>
          <w:sz w:val="24"/>
          <w:szCs w:val="24"/>
        </w:rPr>
        <w:t xml:space="preserve">SMU requires interns to work on a research project. I started working on a project called </w:t>
      </w:r>
      <w:r w:rsidRPr="00C657A2">
        <w:rPr>
          <w:rFonts w:ascii="Times New Roman" w:hAnsi="Times New Roman" w:cs="Times New Roman"/>
          <w:b/>
          <w:sz w:val="24"/>
          <w:szCs w:val="24"/>
        </w:rPr>
        <w:t>“DeepLight”</w:t>
      </w:r>
      <w:r>
        <w:rPr>
          <w:rFonts w:ascii="Times New Roman" w:hAnsi="Times New Roman" w:cs="Times New Roman"/>
          <w:sz w:val="24"/>
          <w:szCs w:val="24"/>
        </w:rPr>
        <w:t xml:space="preserve"> which aims to develop a VLC (visible light communication) technology with SCC (screen to camera communication).</w:t>
      </w:r>
    </w:p>
    <w:p w14:paraId="2091C92A" w14:textId="3ACF7263" w:rsidR="00C66FDF" w:rsidRPr="00C657A2" w:rsidRDefault="00C657A2">
      <w:pPr>
        <w:pStyle w:val="h1"/>
        <w:spacing w:line="360" w:lineRule="auto"/>
        <w:jc w:val="both"/>
        <w:rPr>
          <w:rFonts w:ascii="Times New Roman" w:hAnsi="Times New Roman" w:cs="Times New Roman"/>
          <w:sz w:val="24"/>
          <w:szCs w:val="24"/>
        </w:rPr>
        <w:pPrChange w:id="120" w:author="Jayatilaka Gihan" w:date="2020-03-01T09:50:00Z">
          <w:pPr>
            <w:pStyle w:val="h1"/>
          </w:pPr>
        </w:pPrChange>
      </w:pPr>
      <w:r>
        <w:rPr>
          <w:rFonts w:ascii="Times New Roman" w:hAnsi="Times New Roman" w:cs="Times New Roman"/>
          <w:sz w:val="24"/>
          <w:szCs w:val="24"/>
        </w:rPr>
        <w:t xml:space="preserve">The training period was spent on learning about existing VLC, SCC techniques, understanding the working principles and theory behind those implementations, assessing the shortcomings of those systems and developing the new SCC technique. To the latter part of the training, I worked on evaluating </w:t>
      </w:r>
      <w:r>
        <w:rPr>
          <w:rFonts w:ascii="Times New Roman" w:hAnsi="Times New Roman" w:cs="Times New Roman"/>
          <w:sz w:val="24"/>
          <w:szCs w:val="24"/>
        </w:rPr>
        <w:lastRenderedPageBreak/>
        <w:t xml:space="preserve">and benchmarking the system. </w:t>
      </w:r>
      <w:r w:rsidR="004E11D2">
        <w:rPr>
          <w:rFonts w:ascii="Times New Roman" w:hAnsi="Times New Roman" w:cs="Times New Roman"/>
          <w:sz w:val="24"/>
          <w:szCs w:val="24"/>
        </w:rPr>
        <w:t>Finally,</w:t>
      </w:r>
      <w:r>
        <w:rPr>
          <w:rFonts w:ascii="Times New Roman" w:hAnsi="Times New Roman" w:cs="Times New Roman"/>
          <w:sz w:val="24"/>
          <w:szCs w:val="24"/>
        </w:rPr>
        <w:t xml:space="preserve"> I put my time to write a research paper (along with the rest of the group) on our project.</w:t>
      </w:r>
    </w:p>
    <w:p w14:paraId="725EFE43" w14:textId="414D3F3C" w:rsidR="00C66FDF" w:rsidRDefault="00C66FDF">
      <w:pPr>
        <w:pStyle w:val="h1"/>
        <w:spacing w:line="360" w:lineRule="auto"/>
        <w:jc w:val="both"/>
        <w:rPr>
          <w:rFonts w:ascii="Times New Roman" w:hAnsi="Times New Roman" w:cs="Times New Roman"/>
          <w:b/>
          <w:sz w:val="28"/>
          <w:szCs w:val="28"/>
        </w:rPr>
        <w:pPrChange w:id="121" w:author="Jayatilaka Gihan" w:date="2020-03-01T09:50:00Z">
          <w:pPr>
            <w:pStyle w:val="h1"/>
            <w:jc w:val="center"/>
          </w:pPr>
        </w:pPrChange>
      </w:pPr>
    </w:p>
    <w:p w14:paraId="4B7FB40B" w14:textId="7D2ADC44" w:rsidR="00C66FDF" w:rsidRDefault="00C66FDF">
      <w:pPr>
        <w:pStyle w:val="h1"/>
        <w:spacing w:line="360" w:lineRule="auto"/>
        <w:jc w:val="both"/>
        <w:rPr>
          <w:rFonts w:ascii="Times New Roman" w:hAnsi="Times New Roman" w:cs="Times New Roman"/>
          <w:b/>
          <w:sz w:val="28"/>
          <w:szCs w:val="28"/>
        </w:rPr>
        <w:pPrChange w:id="122" w:author="Jayatilaka Gihan" w:date="2020-03-01T09:50:00Z">
          <w:pPr>
            <w:pStyle w:val="h1"/>
            <w:jc w:val="center"/>
          </w:pPr>
        </w:pPrChange>
      </w:pPr>
    </w:p>
    <w:p w14:paraId="70510779" w14:textId="449972A3" w:rsidR="00C66FDF" w:rsidRDefault="00C66FDF" w:rsidP="00BF154F">
      <w:pPr>
        <w:pStyle w:val="h1"/>
        <w:spacing w:line="360" w:lineRule="auto"/>
        <w:jc w:val="both"/>
        <w:rPr>
          <w:rFonts w:ascii="Times New Roman" w:hAnsi="Times New Roman" w:cs="Times New Roman"/>
          <w:b/>
          <w:sz w:val="28"/>
          <w:szCs w:val="28"/>
        </w:rPr>
      </w:pPr>
    </w:p>
    <w:p w14:paraId="4DCFA8A9" w14:textId="08CBF202" w:rsidR="00B82F81" w:rsidRDefault="00B82F81" w:rsidP="00BF154F">
      <w:pPr>
        <w:pStyle w:val="h1"/>
        <w:spacing w:line="360" w:lineRule="auto"/>
        <w:jc w:val="both"/>
        <w:rPr>
          <w:rFonts w:ascii="Times New Roman" w:hAnsi="Times New Roman" w:cs="Times New Roman"/>
          <w:b/>
          <w:sz w:val="28"/>
          <w:szCs w:val="28"/>
        </w:rPr>
      </w:pPr>
    </w:p>
    <w:p w14:paraId="130FE4E3" w14:textId="22288C11" w:rsidR="00B82F81" w:rsidRDefault="00B82F81" w:rsidP="00BF154F">
      <w:pPr>
        <w:pStyle w:val="h1"/>
        <w:spacing w:line="360" w:lineRule="auto"/>
        <w:jc w:val="both"/>
        <w:rPr>
          <w:rFonts w:ascii="Times New Roman" w:hAnsi="Times New Roman" w:cs="Times New Roman"/>
          <w:b/>
          <w:sz w:val="28"/>
          <w:szCs w:val="28"/>
        </w:rPr>
      </w:pPr>
    </w:p>
    <w:p w14:paraId="08921F54" w14:textId="47FFCAA9" w:rsidR="00B82F81" w:rsidRDefault="00B82F81" w:rsidP="00BF154F">
      <w:pPr>
        <w:pStyle w:val="h1"/>
        <w:spacing w:line="360" w:lineRule="auto"/>
        <w:jc w:val="both"/>
        <w:rPr>
          <w:rFonts w:ascii="Times New Roman" w:hAnsi="Times New Roman" w:cs="Times New Roman"/>
          <w:b/>
          <w:sz w:val="28"/>
          <w:szCs w:val="28"/>
        </w:rPr>
      </w:pPr>
    </w:p>
    <w:p w14:paraId="3B0E96BA" w14:textId="6745D4AD" w:rsidR="00B82F81" w:rsidRDefault="00B82F81" w:rsidP="00BF154F">
      <w:pPr>
        <w:pStyle w:val="h1"/>
        <w:spacing w:line="360" w:lineRule="auto"/>
        <w:jc w:val="both"/>
        <w:rPr>
          <w:rFonts w:ascii="Times New Roman" w:hAnsi="Times New Roman" w:cs="Times New Roman"/>
          <w:b/>
          <w:sz w:val="28"/>
          <w:szCs w:val="28"/>
        </w:rPr>
      </w:pPr>
    </w:p>
    <w:p w14:paraId="7CFCCF2E" w14:textId="3696E8D4" w:rsidR="00B82F81" w:rsidRDefault="00B82F81" w:rsidP="00BF154F">
      <w:pPr>
        <w:pStyle w:val="h1"/>
        <w:spacing w:line="360" w:lineRule="auto"/>
        <w:jc w:val="both"/>
        <w:rPr>
          <w:rFonts w:ascii="Times New Roman" w:hAnsi="Times New Roman" w:cs="Times New Roman"/>
          <w:b/>
          <w:sz w:val="28"/>
          <w:szCs w:val="28"/>
        </w:rPr>
      </w:pPr>
    </w:p>
    <w:p w14:paraId="566ED000" w14:textId="58F9F40A" w:rsidR="00B82F81" w:rsidRDefault="00B82F81" w:rsidP="00BF154F">
      <w:pPr>
        <w:pStyle w:val="h1"/>
        <w:spacing w:line="360" w:lineRule="auto"/>
        <w:jc w:val="both"/>
        <w:rPr>
          <w:rFonts w:ascii="Times New Roman" w:hAnsi="Times New Roman" w:cs="Times New Roman"/>
          <w:b/>
          <w:sz w:val="28"/>
          <w:szCs w:val="28"/>
        </w:rPr>
      </w:pPr>
    </w:p>
    <w:p w14:paraId="08140F4F" w14:textId="19AADAEA" w:rsidR="00B82F81" w:rsidRDefault="00B82F81" w:rsidP="00BF154F">
      <w:pPr>
        <w:pStyle w:val="h1"/>
        <w:spacing w:line="360" w:lineRule="auto"/>
        <w:jc w:val="both"/>
        <w:rPr>
          <w:rFonts w:ascii="Times New Roman" w:hAnsi="Times New Roman" w:cs="Times New Roman"/>
          <w:b/>
          <w:sz w:val="28"/>
          <w:szCs w:val="28"/>
        </w:rPr>
      </w:pPr>
    </w:p>
    <w:p w14:paraId="4A9D13A1" w14:textId="2616ADD6" w:rsidR="00B82F81" w:rsidRDefault="00B82F81" w:rsidP="00BF154F">
      <w:pPr>
        <w:pStyle w:val="h1"/>
        <w:spacing w:line="360" w:lineRule="auto"/>
        <w:jc w:val="both"/>
        <w:rPr>
          <w:rFonts w:ascii="Times New Roman" w:hAnsi="Times New Roman" w:cs="Times New Roman"/>
          <w:b/>
          <w:sz w:val="28"/>
          <w:szCs w:val="28"/>
        </w:rPr>
      </w:pPr>
    </w:p>
    <w:p w14:paraId="4F17B5F8" w14:textId="3FEC6697" w:rsidR="00B82F81" w:rsidRDefault="00B82F81" w:rsidP="00BF154F">
      <w:pPr>
        <w:pStyle w:val="h1"/>
        <w:spacing w:line="360" w:lineRule="auto"/>
        <w:jc w:val="both"/>
        <w:rPr>
          <w:rFonts w:ascii="Times New Roman" w:hAnsi="Times New Roman" w:cs="Times New Roman"/>
          <w:b/>
          <w:sz w:val="28"/>
          <w:szCs w:val="28"/>
        </w:rPr>
      </w:pPr>
    </w:p>
    <w:p w14:paraId="6B287775" w14:textId="42FD841D" w:rsidR="00B82F81" w:rsidRDefault="00B82F81" w:rsidP="00BF154F">
      <w:pPr>
        <w:pStyle w:val="h1"/>
        <w:spacing w:line="360" w:lineRule="auto"/>
        <w:jc w:val="both"/>
        <w:rPr>
          <w:rFonts w:ascii="Times New Roman" w:hAnsi="Times New Roman" w:cs="Times New Roman"/>
          <w:b/>
          <w:sz w:val="28"/>
          <w:szCs w:val="28"/>
        </w:rPr>
      </w:pPr>
    </w:p>
    <w:p w14:paraId="12C236DD" w14:textId="229CA7A9" w:rsidR="00B82F81" w:rsidRDefault="00B82F81" w:rsidP="00BF154F">
      <w:pPr>
        <w:pStyle w:val="h1"/>
        <w:spacing w:line="360" w:lineRule="auto"/>
        <w:jc w:val="both"/>
        <w:rPr>
          <w:rFonts w:ascii="Times New Roman" w:hAnsi="Times New Roman" w:cs="Times New Roman"/>
          <w:b/>
          <w:sz w:val="28"/>
          <w:szCs w:val="28"/>
        </w:rPr>
      </w:pPr>
    </w:p>
    <w:p w14:paraId="6ED8BA42" w14:textId="73940E9B" w:rsidR="00B82F81" w:rsidRDefault="00B82F81" w:rsidP="00BF154F">
      <w:pPr>
        <w:pStyle w:val="h1"/>
        <w:spacing w:line="360" w:lineRule="auto"/>
        <w:jc w:val="both"/>
        <w:rPr>
          <w:rFonts w:ascii="Times New Roman" w:hAnsi="Times New Roman" w:cs="Times New Roman"/>
          <w:b/>
          <w:sz w:val="28"/>
          <w:szCs w:val="28"/>
        </w:rPr>
      </w:pPr>
    </w:p>
    <w:p w14:paraId="12013CCF" w14:textId="2FF3C1A9" w:rsidR="00B82F81" w:rsidRDefault="00B82F81" w:rsidP="00BF154F">
      <w:pPr>
        <w:pStyle w:val="h1"/>
        <w:spacing w:line="360" w:lineRule="auto"/>
        <w:jc w:val="both"/>
        <w:rPr>
          <w:rFonts w:ascii="Times New Roman" w:hAnsi="Times New Roman" w:cs="Times New Roman"/>
          <w:b/>
          <w:sz w:val="28"/>
          <w:szCs w:val="28"/>
        </w:rPr>
      </w:pPr>
    </w:p>
    <w:p w14:paraId="35592C43" w14:textId="2C55EDAB" w:rsidR="00B82F81" w:rsidRDefault="00B82F81" w:rsidP="00BF154F">
      <w:pPr>
        <w:pStyle w:val="h1"/>
        <w:spacing w:line="360" w:lineRule="auto"/>
        <w:jc w:val="both"/>
        <w:rPr>
          <w:rFonts w:ascii="Times New Roman" w:hAnsi="Times New Roman" w:cs="Times New Roman"/>
          <w:b/>
          <w:sz w:val="28"/>
          <w:szCs w:val="28"/>
        </w:rPr>
      </w:pPr>
    </w:p>
    <w:p w14:paraId="778B87CB" w14:textId="77777777" w:rsidR="00B82F81" w:rsidRDefault="00B82F81">
      <w:pPr>
        <w:pStyle w:val="h1"/>
        <w:spacing w:line="360" w:lineRule="auto"/>
        <w:jc w:val="both"/>
        <w:rPr>
          <w:rFonts w:ascii="Times New Roman" w:hAnsi="Times New Roman" w:cs="Times New Roman"/>
          <w:b/>
          <w:sz w:val="28"/>
          <w:szCs w:val="28"/>
        </w:rPr>
        <w:pPrChange w:id="123" w:author="Jayatilaka Gihan" w:date="2020-03-01T09:50:00Z">
          <w:pPr>
            <w:pStyle w:val="h1"/>
            <w:jc w:val="center"/>
          </w:pPr>
        </w:pPrChange>
      </w:pPr>
    </w:p>
    <w:p w14:paraId="4E4C1A3F" w14:textId="2C8619C9" w:rsidR="00C66FDF" w:rsidRDefault="00C66FDF">
      <w:pPr>
        <w:pStyle w:val="h1"/>
        <w:spacing w:line="360" w:lineRule="auto"/>
        <w:jc w:val="both"/>
        <w:rPr>
          <w:rFonts w:ascii="Times New Roman" w:hAnsi="Times New Roman" w:cs="Times New Roman"/>
          <w:b/>
          <w:sz w:val="28"/>
          <w:szCs w:val="28"/>
        </w:rPr>
        <w:pPrChange w:id="124" w:author="Jayatilaka Gihan" w:date="2020-03-01T09:50:00Z">
          <w:pPr>
            <w:pStyle w:val="h1"/>
            <w:jc w:val="center"/>
          </w:pPr>
        </w:pPrChange>
      </w:pPr>
    </w:p>
    <w:p w14:paraId="2F980D1C" w14:textId="773BC3E2" w:rsidR="00DE2827" w:rsidRDefault="00DE2827">
      <w:pPr>
        <w:pStyle w:val="h1"/>
        <w:spacing w:line="360" w:lineRule="auto"/>
        <w:jc w:val="both"/>
        <w:rPr>
          <w:rFonts w:ascii="Times New Roman" w:hAnsi="Times New Roman" w:cs="Times New Roman"/>
          <w:b/>
          <w:sz w:val="28"/>
          <w:szCs w:val="28"/>
        </w:rPr>
        <w:pPrChange w:id="125" w:author="Jayatilaka Gihan" w:date="2020-03-01T09:50:00Z">
          <w:pPr>
            <w:pStyle w:val="h1"/>
            <w:jc w:val="center"/>
          </w:pPr>
        </w:pPrChange>
      </w:pPr>
    </w:p>
    <w:p w14:paraId="4AD6B7B4" w14:textId="77777777" w:rsidR="00DE2827" w:rsidRDefault="00DE2827">
      <w:pPr>
        <w:pStyle w:val="h1"/>
        <w:spacing w:line="360" w:lineRule="auto"/>
        <w:jc w:val="both"/>
        <w:rPr>
          <w:rFonts w:ascii="Times New Roman" w:hAnsi="Times New Roman" w:cs="Times New Roman"/>
          <w:b/>
          <w:sz w:val="28"/>
          <w:szCs w:val="28"/>
        </w:rPr>
        <w:pPrChange w:id="126" w:author="Jayatilaka Gihan" w:date="2020-03-01T09:50:00Z">
          <w:pPr>
            <w:pStyle w:val="h1"/>
            <w:jc w:val="center"/>
          </w:pPr>
        </w:pPrChange>
      </w:pPr>
    </w:p>
    <w:p w14:paraId="22ED2E2D" w14:textId="58CE68D0" w:rsidR="00B82F81" w:rsidRDefault="00915627">
      <w:pPr>
        <w:pStyle w:val="head-1"/>
        <w:spacing w:line="360" w:lineRule="auto"/>
        <w:outlineLvl w:val="0"/>
        <w:rPr>
          <w:highlight w:val="yellow"/>
        </w:rPr>
        <w:pPrChange w:id="127" w:author="Jayatilaka Gihan" w:date="2020-03-01T09:50:00Z">
          <w:pPr>
            <w:pStyle w:val="head-1"/>
            <w:outlineLvl w:val="0"/>
          </w:pPr>
        </w:pPrChange>
      </w:pPr>
      <w:bookmarkStart w:id="128" w:name="_Toc33954165"/>
      <w:bookmarkStart w:id="129" w:name="_Toc33954277"/>
      <w:r w:rsidRPr="00741E48">
        <w:lastRenderedPageBreak/>
        <w:t xml:space="preserve">Chapter </w:t>
      </w:r>
      <w:r w:rsidR="00884814" w:rsidRPr="00741E48">
        <w:t>2</w:t>
      </w:r>
      <w:bookmarkEnd w:id="128"/>
      <w:bookmarkEnd w:id="129"/>
    </w:p>
    <w:p w14:paraId="0ACB24D5" w14:textId="76D317C3" w:rsidR="00EF16B9" w:rsidRDefault="00275281" w:rsidP="00BF154F">
      <w:pPr>
        <w:pStyle w:val="head-1"/>
        <w:spacing w:line="360" w:lineRule="auto"/>
        <w:outlineLvl w:val="0"/>
      </w:pPr>
      <w:bookmarkStart w:id="130" w:name="_Toc33954166"/>
      <w:bookmarkStart w:id="131" w:name="_Toc33954278"/>
      <w:r w:rsidRPr="00741E48">
        <w:t xml:space="preserve">OVERVIEW, </w:t>
      </w:r>
      <w:r w:rsidR="00EF16B9" w:rsidRPr="00741E48">
        <w:t>BACKGROUND AND RELATED WORK</w:t>
      </w:r>
      <w:bookmarkEnd w:id="130"/>
      <w:bookmarkEnd w:id="131"/>
    </w:p>
    <w:p w14:paraId="15F4E813" w14:textId="0086CC8F" w:rsidR="00884814" w:rsidRPr="00251EBC" w:rsidRDefault="00EF16B9">
      <w:pPr>
        <w:pStyle w:val="Heading2"/>
        <w:spacing w:line="360" w:lineRule="auto"/>
        <w:jc w:val="both"/>
        <w:rPr>
          <w:rFonts w:ascii="Times New Roman" w:hAnsi="Times New Roman" w:cs="Times New Roman"/>
          <w:b/>
          <w:color w:val="auto"/>
          <w:sz w:val="24"/>
          <w:szCs w:val="24"/>
        </w:rPr>
        <w:pPrChange w:id="132" w:author="Jayatilaka Gihan" w:date="2020-03-01T09:50:00Z">
          <w:pPr>
            <w:pStyle w:val="Heading2"/>
          </w:pPr>
        </w:pPrChange>
      </w:pPr>
      <w:bookmarkStart w:id="133" w:name="_Toc33954167"/>
      <w:bookmarkStart w:id="134" w:name="_Toc33954279"/>
      <w:r w:rsidRPr="00251EBC">
        <w:rPr>
          <w:rFonts w:ascii="Times New Roman" w:hAnsi="Times New Roman" w:cs="Times New Roman"/>
          <w:b/>
          <w:color w:val="auto"/>
          <w:sz w:val="24"/>
          <w:szCs w:val="24"/>
        </w:rPr>
        <w:t>2.1</w:t>
      </w:r>
      <w:r w:rsidR="00915627" w:rsidRPr="00251EBC">
        <w:rPr>
          <w:rFonts w:ascii="Times New Roman" w:hAnsi="Times New Roman" w:cs="Times New Roman"/>
          <w:b/>
          <w:color w:val="auto"/>
          <w:sz w:val="24"/>
          <w:szCs w:val="24"/>
        </w:rPr>
        <w:t>.</w:t>
      </w:r>
      <w:r w:rsidRPr="00251EBC">
        <w:rPr>
          <w:rFonts w:ascii="Times New Roman" w:hAnsi="Times New Roman" w:cs="Times New Roman"/>
          <w:b/>
          <w:color w:val="auto"/>
          <w:sz w:val="24"/>
          <w:szCs w:val="24"/>
        </w:rPr>
        <w:t xml:space="preserve"> </w:t>
      </w:r>
      <w:r w:rsidR="00884814" w:rsidRPr="00251EBC">
        <w:rPr>
          <w:rFonts w:ascii="Times New Roman" w:hAnsi="Times New Roman" w:cs="Times New Roman"/>
          <w:b/>
          <w:color w:val="auto"/>
          <w:sz w:val="24"/>
          <w:szCs w:val="24"/>
        </w:rPr>
        <w:t>INTRODUCTION</w:t>
      </w:r>
      <w:bookmarkEnd w:id="133"/>
      <w:bookmarkEnd w:id="134"/>
    </w:p>
    <w:p w14:paraId="6AE6F18B" w14:textId="20FBC5BD" w:rsidR="00EF16B9" w:rsidRDefault="00F97E75">
      <w:pPr>
        <w:spacing w:line="360" w:lineRule="auto"/>
        <w:jc w:val="both"/>
        <w:rPr>
          <w:rFonts w:ascii="Times New Roman" w:hAnsi="Times New Roman" w:cs="Times New Roman"/>
          <w:sz w:val="24"/>
          <w:szCs w:val="24"/>
        </w:rPr>
        <w:pPrChange w:id="135" w:author="Jayatilaka Gihan" w:date="2020-03-01T09:50:00Z">
          <w:pPr>
            <w:jc w:val="both"/>
          </w:pPr>
        </w:pPrChange>
      </w:pPr>
      <w:r>
        <w:rPr>
          <w:rFonts w:ascii="Times New Roman" w:hAnsi="Times New Roman" w:cs="Times New Roman"/>
          <w:sz w:val="24"/>
          <w:szCs w:val="24"/>
        </w:rPr>
        <w:t xml:space="preserve">The first part of any scientific research is a study of the background and the previous work on the topic. Several weeks of my internship was spent on reading through literature to improve my knowledge on these matters. </w:t>
      </w:r>
    </w:p>
    <w:p w14:paraId="35B7B51C" w14:textId="2B27944A" w:rsidR="00884814" w:rsidRDefault="00884814">
      <w:pPr>
        <w:spacing w:line="360" w:lineRule="auto"/>
        <w:jc w:val="both"/>
        <w:rPr>
          <w:rFonts w:ascii="Times New Roman" w:hAnsi="Times New Roman" w:cs="Times New Roman"/>
          <w:sz w:val="24"/>
          <w:szCs w:val="24"/>
        </w:rPr>
        <w:pPrChange w:id="136" w:author="Jayatilaka Gihan" w:date="2020-03-01T09:50:00Z">
          <w:pPr>
            <w:jc w:val="both"/>
          </w:pPr>
        </w:pPrChange>
      </w:pPr>
      <w:r w:rsidRPr="00884814">
        <w:rPr>
          <w:rFonts w:ascii="Times New Roman" w:hAnsi="Times New Roman" w:cs="Times New Roman"/>
          <w:sz w:val="24"/>
          <w:szCs w:val="24"/>
        </w:rPr>
        <w:t>The rapid growth of camera-embedded personal devices, together</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with the widespread deployment of digital displays, opens up opportunities for new forms of vision-driven, human-computer interactions. This paper tackles the problem of screen camera communication (SCC), whereby displays embed information (in a humanly</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imperceptible fashion) in their screen content, which is then de-coded by the camera sensor. We show that state-of-the-art SCC</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techniques are not robust enough for practical, real-world use as</w:t>
      </w:r>
      <w:r w:rsidR="001D7A92">
        <w:rPr>
          <w:rFonts w:ascii="Times New Roman" w:hAnsi="Times New Roman" w:cs="Times New Roman"/>
          <w:sz w:val="24"/>
          <w:szCs w:val="24"/>
        </w:rPr>
        <w:t xml:space="preserve"> </w:t>
      </w:r>
      <w:r w:rsidRPr="00884814">
        <w:rPr>
          <w:rFonts w:ascii="Times New Roman" w:hAnsi="Times New Roman" w:cs="Times New Roman"/>
          <w:sz w:val="24"/>
          <w:szCs w:val="24"/>
        </w:rPr>
        <w:t>their performance degrades significantly when confronted with several real-world shortcomings in the decoding pipeline–such as the</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inability to precisely delineate the screen boundaries or filter out</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captured images that have spurious coded information. Inspired by</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the recent success of DNNs in tackling vision problems, we then</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develop</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DeepLight</w:t>
      </w:r>
      <w:r w:rsidR="00ED0634">
        <w:rPr>
          <w:rFonts w:ascii="Times New Roman" w:hAnsi="Times New Roman" w:cs="Times New Roman"/>
          <w:sz w:val="24"/>
          <w:szCs w:val="24"/>
        </w:rPr>
        <w:t xml:space="preserve">, </w:t>
      </w:r>
      <w:r w:rsidRPr="00884814">
        <w:rPr>
          <w:rFonts w:ascii="Times New Roman" w:hAnsi="Times New Roman" w:cs="Times New Roman"/>
          <w:sz w:val="24"/>
          <w:szCs w:val="24"/>
        </w:rPr>
        <w:t>an approach that overcomes these shortcomings</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via application of multiple, specialized DNN pipelines. Experimental evaluations show that this DNN-based approach indeed presents</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a simpler and robust solution, providing improved throughput while</w:t>
      </w:r>
      <w:r w:rsidR="006F7ED9">
        <w:rPr>
          <w:rFonts w:ascii="Times New Roman" w:hAnsi="Times New Roman" w:cs="Times New Roman"/>
          <w:sz w:val="24"/>
          <w:szCs w:val="24"/>
        </w:rPr>
        <w:t xml:space="preserve"> </w:t>
      </w:r>
      <w:r w:rsidRPr="00884814">
        <w:rPr>
          <w:rFonts w:ascii="Times New Roman" w:hAnsi="Times New Roman" w:cs="Times New Roman"/>
          <w:sz w:val="24"/>
          <w:szCs w:val="24"/>
        </w:rPr>
        <w:t>ensuring that the information remains visually imperceptible.</w:t>
      </w:r>
    </w:p>
    <w:p w14:paraId="2870A00B" w14:textId="03B89294" w:rsidR="00026DEB" w:rsidRDefault="00026DEB">
      <w:pPr>
        <w:spacing w:line="360" w:lineRule="auto"/>
        <w:jc w:val="both"/>
        <w:rPr>
          <w:rFonts w:ascii="Times New Roman" w:hAnsi="Times New Roman" w:cs="Times New Roman"/>
          <w:sz w:val="24"/>
          <w:szCs w:val="24"/>
        </w:rPr>
        <w:pPrChange w:id="137" w:author="Jayatilaka Gihan" w:date="2020-03-01T09:50:00Z">
          <w:pPr>
            <w:jc w:val="both"/>
          </w:pPr>
        </w:pPrChange>
      </w:pPr>
    </w:p>
    <w:p w14:paraId="08741706" w14:textId="2B9F6B3F" w:rsidR="00026DEB" w:rsidRPr="0003155E" w:rsidRDefault="00026DEB">
      <w:pPr>
        <w:pStyle w:val="Heading2"/>
        <w:spacing w:line="360" w:lineRule="auto"/>
        <w:jc w:val="both"/>
        <w:rPr>
          <w:rFonts w:ascii="Times New Roman" w:hAnsi="Times New Roman" w:cs="Times New Roman"/>
          <w:b/>
          <w:color w:val="auto"/>
          <w:sz w:val="24"/>
          <w:szCs w:val="24"/>
        </w:rPr>
        <w:pPrChange w:id="138" w:author="Jayatilaka Gihan" w:date="2020-03-01T09:50:00Z">
          <w:pPr>
            <w:pStyle w:val="Heading2"/>
          </w:pPr>
        </w:pPrChange>
      </w:pPr>
      <w:bookmarkStart w:id="139" w:name="_Toc33954168"/>
      <w:bookmarkStart w:id="140" w:name="_Toc33954280"/>
      <w:r w:rsidRPr="0003155E">
        <w:rPr>
          <w:rFonts w:ascii="Times New Roman" w:hAnsi="Times New Roman" w:cs="Times New Roman"/>
          <w:b/>
          <w:color w:val="auto"/>
          <w:sz w:val="24"/>
          <w:szCs w:val="24"/>
        </w:rPr>
        <w:t>2.2</w:t>
      </w:r>
      <w:r w:rsidR="00251EBC" w:rsidRPr="0003155E">
        <w:rPr>
          <w:rFonts w:ascii="Times New Roman" w:hAnsi="Times New Roman" w:cs="Times New Roman"/>
          <w:b/>
          <w:color w:val="auto"/>
          <w:sz w:val="24"/>
          <w:szCs w:val="24"/>
        </w:rPr>
        <w:t>.</w:t>
      </w:r>
      <w:r w:rsidRPr="0003155E">
        <w:rPr>
          <w:rFonts w:ascii="Times New Roman" w:hAnsi="Times New Roman" w:cs="Times New Roman"/>
          <w:b/>
          <w:color w:val="auto"/>
          <w:sz w:val="24"/>
          <w:szCs w:val="24"/>
        </w:rPr>
        <w:t xml:space="preserve"> OVERVIEW</w:t>
      </w:r>
      <w:r w:rsidR="00241E59" w:rsidRPr="0003155E">
        <w:rPr>
          <w:rFonts w:ascii="Times New Roman" w:hAnsi="Times New Roman" w:cs="Times New Roman"/>
          <w:b/>
          <w:color w:val="auto"/>
          <w:sz w:val="24"/>
          <w:szCs w:val="24"/>
        </w:rPr>
        <w:t xml:space="preserve"> OF DEEPLIGHT</w:t>
      </w:r>
      <w:bookmarkEnd w:id="139"/>
      <w:bookmarkEnd w:id="140"/>
    </w:p>
    <w:p w14:paraId="7E90DAA3" w14:textId="3675BB79" w:rsidR="00026DEB" w:rsidRPr="00026DEB" w:rsidRDefault="00026DEB">
      <w:pPr>
        <w:spacing w:line="360" w:lineRule="auto"/>
        <w:jc w:val="both"/>
        <w:rPr>
          <w:rFonts w:ascii="Times New Roman" w:hAnsi="Times New Roman" w:cs="Times New Roman"/>
          <w:sz w:val="24"/>
          <w:szCs w:val="24"/>
        </w:rPr>
        <w:pPrChange w:id="141" w:author="Jayatilaka Gihan" w:date="2020-03-01T09:50:00Z">
          <w:pPr>
            <w:jc w:val="both"/>
          </w:pPr>
        </w:pPrChange>
      </w:pPr>
      <w:r w:rsidRPr="00026DEB">
        <w:rPr>
          <w:rFonts w:ascii="Times New Roman" w:hAnsi="Times New Roman" w:cs="Times New Roman"/>
          <w:sz w:val="24"/>
          <w:szCs w:val="24"/>
        </w:rPr>
        <w:t xml:space="preserve">Screen-camera communication (SCC), where information encoded into the images displayed on commodity screens are decoded via analysis of the images captured by a camera-sensor, have recently received strong interest, and can enable several interesting pervasive applications based on out-of-band communication. In contrast to pure visible light communication (VLC), SCC’s key challenge is to enhance VLC communication throughput while simultaneously ensuring that any such visual encoding remains </w:t>
      </w:r>
      <w:r w:rsidRPr="00026DEB">
        <w:rPr>
          <w:rFonts w:ascii="Times New Roman" w:hAnsi="Times New Roman" w:cs="Times New Roman"/>
          <w:i/>
          <w:sz w:val="24"/>
          <w:szCs w:val="24"/>
        </w:rPr>
        <w:t>imperceptible</w:t>
      </w:r>
      <w:r w:rsidRPr="00026DEB">
        <w:rPr>
          <w:rFonts w:ascii="Times New Roman" w:hAnsi="Times New Roman" w:cs="Times New Roman"/>
          <w:sz w:val="24"/>
          <w:szCs w:val="24"/>
        </w:rPr>
        <w:t xml:space="preserve"> while being applied to </w:t>
      </w:r>
      <w:r w:rsidRPr="00026DEB">
        <w:rPr>
          <w:rFonts w:ascii="Times New Roman" w:hAnsi="Times New Roman" w:cs="Times New Roman"/>
          <w:i/>
          <w:sz w:val="24"/>
          <w:szCs w:val="24"/>
        </w:rPr>
        <w:t>unregulated</w:t>
      </w:r>
      <w:r w:rsidRPr="00026DEB">
        <w:rPr>
          <w:rFonts w:ascii="Times New Roman" w:hAnsi="Times New Roman" w:cs="Times New Roman"/>
          <w:sz w:val="24"/>
          <w:szCs w:val="24"/>
        </w:rPr>
        <w:t xml:space="preserve"> and dynamic video content displayed on regular displays. We observe that, while recently-proposed SCC techniques can achieve very high communication rates under controlled conditions, they are </w:t>
      </w:r>
      <w:r w:rsidRPr="00026DEB">
        <w:rPr>
          <w:rFonts w:ascii="Times New Roman" w:hAnsi="Times New Roman" w:cs="Times New Roman"/>
          <w:b/>
          <w:sz w:val="24"/>
          <w:szCs w:val="24"/>
        </w:rPr>
        <w:t>not robust enough</w:t>
      </w:r>
      <w:r w:rsidRPr="00026DEB">
        <w:rPr>
          <w:rFonts w:ascii="Times New Roman" w:hAnsi="Times New Roman" w:cs="Times New Roman"/>
          <w:sz w:val="24"/>
          <w:szCs w:val="24"/>
        </w:rPr>
        <w:t xml:space="preserve"> to operate under real-world scenarios with </w:t>
      </w:r>
      <w:r w:rsidRPr="00026DEB">
        <w:rPr>
          <w:rFonts w:ascii="Times New Roman" w:hAnsi="Times New Roman" w:cs="Times New Roman"/>
          <w:i/>
          <w:sz w:val="24"/>
          <w:szCs w:val="24"/>
        </w:rPr>
        <w:t>typical human mobility and usage-based artifacts</w:t>
      </w:r>
      <w:r w:rsidRPr="00026DEB">
        <w:rPr>
          <w:rFonts w:ascii="Times New Roman" w:hAnsi="Times New Roman" w:cs="Times New Roman"/>
          <w:sz w:val="24"/>
          <w:szCs w:val="24"/>
        </w:rPr>
        <w:t>.</w:t>
      </w:r>
    </w:p>
    <w:p w14:paraId="75515AD9" w14:textId="70C84D5E" w:rsidR="00A20C99" w:rsidRDefault="00241E59">
      <w:pPr>
        <w:spacing w:line="360" w:lineRule="auto"/>
        <w:jc w:val="both"/>
        <w:rPr>
          <w:rFonts w:ascii="Times New Roman" w:hAnsi="Times New Roman" w:cs="Times New Roman"/>
          <w:sz w:val="24"/>
          <w:szCs w:val="24"/>
        </w:rPr>
        <w:pPrChange w:id="142" w:author="Jayatilaka Gihan" w:date="2020-03-01T09:50:00Z">
          <w:pPr>
            <w:jc w:val="both"/>
          </w:pPr>
        </w:pPrChange>
      </w:pPr>
      <w:r>
        <w:rPr>
          <w:rFonts w:ascii="Times New Roman" w:hAnsi="Times New Roman" w:cs="Times New Roman"/>
          <w:sz w:val="24"/>
          <w:szCs w:val="24"/>
        </w:rPr>
        <w:t xml:space="preserve">This project, </w:t>
      </w:r>
      <w:r w:rsidR="00AD09A0" w:rsidRPr="00241E59">
        <w:rPr>
          <w:rFonts w:ascii="Times New Roman" w:hAnsi="Times New Roman" w:cs="Times New Roman"/>
          <w:b/>
          <w:sz w:val="24"/>
          <w:szCs w:val="24"/>
        </w:rPr>
        <w:t>DeepLight</w:t>
      </w:r>
      <w:r>
        <w:rPr>
          <w:rFonts w:ascii="Times New Roman" w:hAnsi="Times New Roman" w:cs="Times New Roman"/>
          <w:sz w:val="24"/>
          <w:szCs w:val="24"/>
        </w:rPr>
        <w:t xml:space="preserve"> is</w:t>
      </w:r>
      <w:r w:rsidR="00026DEB" w:rsidRPr="00026DEB">
        <w:rPr>
          <w:rFonts w:ascii="Times New Roman" w:hAnsi="Times New Roman" w:cs="Times New Roman"/>
          <w:sz w:val="24"/>
          <w:szCs w:val="24"/>
        </w:rPr>
        <w:t xml:space="preserve"> a novel screen-camera communication system that employs machine learning (ML) based inferencing techniques in the decoding pipeline to achieve a degree of robustness that has </w:t>
      </w:r>
      <w:r w:rsidR="00026DEB" w:rsidRPr="00026DEB">
        <w:rPr>
          <w:rFonts w:ascii="Times New Roman" w:hAnsi="Times New Roman" w:cs="Times New Roman"/>
          <w:sz w:val="24"/>
          <w:szCs w:val="24"/>
        </w:rPr>
        <w:lastRenderedPageBreak/>
        <w:t xml:space="preserve">hitherto been unattainable}. We claim that </w:t>
      </w:r>
      <w:r w:rsidR="00AD09A0">
        <w:rPr>
          <w:rFonts w:ascii="Times New Roman" w:hAnsi="Times New Roman" w:cs="Times New Roman"/>
          <w:sz w:val="24"/>
          <w:szCs w:val="24"/>
        </w:rPr>
        <w:t>DeepLight</w:t>
      </w:r>
      <w:r w:rsidR="00026DEB" w:rsidRPr="00026DEB">
        <w:rPr>
          <w:rFonts w:ascii="Times New Roman" w:hAnsi="Times New Roman" w:cs="Times New Roman"/>
          <w:sz w:val="24"/>
          <w:szCs w:val="24"/>
        </w:rPr>
        <w:t xml:space="preserve"> is the first system to realize the promise of SCC techniques for real-world scenarios, where: </w:t>
      </w:r>
    </w:p>
    <w:p w14:paraId="0CC9FB7D" w14:textId="749B2675" w:rsidR="00A20C99" w:rsidRDefault="00026DEB">
      <w:pPr>
        <w:spacing w:line="360" w:lineRule="auto"/>
        <w:jc w:val="both"/>
        <w:rPr>
          <w:rFonts w:ascii="Times New Roman" w:hAnsi="Times New Roman" w:cs="Times New Roman"/>
          <w:sz w:val="24"/>
          <w:szCs w:val="24"/>
        </w:rPr>
        <w:pPrChange w:id="143" w:author="Jayatilaka Gihan" w:date="2020-03-01T09:50:00Z">
          <w:pPr>
            <w:jc w:val="both"/>
          </w:pPr>
        </w:pPrChange>
      </w:pPr>
      <w:r w:rsidRPr="00026DEB">
        <w:rPr>
          <w:rFonts w:ascii="Times New Roman" w:hAnsi="Times New Roman" w:cs="Times New Roman"/>
          <w:sz w:val="24"/>
          <w:szCs w:val="24"/>
        </w:rPr>
        <w:t xml:space="preserve">(a) an individual user may direct the camera sensor towards the screen intermittently, at random instants (e.g., for a </w:t>
      </w:r>
      <w:r w:rsidR="00AD09A0" w:rsidRPr="00026DEB">
        <w:rPr>
          <w:rFonts w:ascii="Times New Roman" w:hAnsi="Times New Roman" w:cs="Times New Roman"/>
          <w:sz w:val="24"/>
          <w:szCs w:val="24"/>
        </w:rPr>
        <w:t>smart glass</w:t>
      </w:r>
      <w:r w:rsidRPr="00026DEB">
        <w:rPr>
          <w:rFonts w:ascii="Times New Roman" w:hAnsi="Times New Roman" w:cs="Times New Roman"/>
          <w:sz w:val="24"/>
          <w:szCs w:val="24"/>
        </w:rPr>
        <w:t xml:space="preserve">-based camera, the camera captures the screen only when the user gazes at the screen) and with different viewing angles, </w:t>
      </w:r>
    </w:p>
    <w:p w14:paraId="0DD5BF03" w14:textId="1699A118" w:rsidR="00A20C99" w:rsidRDefault="00026DEB">
      <w:pPr>
        <w:spacing w:line="360" w:lineRule="auto"/>
        <w:jc w:val="both"/>
        <w:rPr>
          <w:rFonts w:ascii="Times New Roman" w:hAnsi="Times New Roman" w:cs="Times New Roman"/>
          <w:sz w:val="24"/>
          <w:szCs w:val="24"/>
        </w:rPr>
        <w:pPrChange w:id="144" w:author="Jayatilaka Gihan" w:date="2020-03-01T09:50:00Z">
          <w:pPr>
            <w:jc w:val="both"/>
          </w:pPr>
        </w:pPrChange>
      </w:pPr>
      <w:r w:rsidRPr="00026DEB">
        <w:rPr>
          <w:rFonts w:ascii="Times New Roman" w:hAnsi="Times New Roman" w:cs="Times New Roman"/>
          <w:sz w:val="24"/>
          <w:szCs w:val="24"/>
        </w:rPr>
        <w:t xml:space="preserve">(b) the screen content may exhibit a variety of dynamics (ranging from predominantly still images to movie-like </w:t>
      </w:r>
      <w:r w:rsidR="00BA6DB3" w:rsidRPr="00026DEB">
        <w:rPr>
          <w:rFonts w:ascii="Times New Roman" w:hAnsi="Times New Roman" w:cs="Times New Roman"/>
          <w:sz w:val="24"/>
          <w:szCs w:val="24"/>
        </w:rPr>
        <w:t>videos and</w:t>
      </w:r>
      <w:r w:rsidRPr="00026DEB">
        <w:rPr>
          <w:rFonts w:ascii="Times New Roman" w:hAnsi="Times New Roman" w:cs="Times New Roman"/>
          <w:sz w:val="24"/>
          <w:szCs w:val="24"/>
        </w:rPr>
        <w:t xml:space="preserve"> advertisements), </w:t>
      </w:r>
    </w:p>
    <w:p w14:paraId="6F907809" w14:textId="157B4033" w:rsidR="00AD09A0" w:rsidRDefault="00026DEB">
      <w:pPr>
        <w:spacing w:line="360" w:lineRule="auto"/>
        <w:jc w:val="both"/>
        <w:rPr>
          <w:rFonts w:ascii="Times New Roman" w:hAnsi="Times New Roman" w:cs="Times New Roman"/>
          <w:sz w:val="24"/>
          <w:szCs w:val="24"/>
        </w:rPr>
        <w:pPrChange w:id="145" w:author="Jayatilaka Gihan" w:date="2020-03-01T09:50:00Z">
          <w:pPr>
            <w:jc w:val="both"/>
          </w:pPr>
        </w:pPrChange>
      </w:pPr>
      <w:r w:rsidRPr="00026DEB">
        <w:rPr>
          <w:rFonts w:ascii="Times New Roman" w:hAnsi="Times New Roman" w:cs="Times New Roman"/>
          <w:sz w:val="24"/>
          <w:szCs w:val="24"/>
        </w:rPr>
        <w:t xml:space="preserve">(c) the screens are located in environments with different ambient lighting levels and backgrounds (e.g., large </w:t>
      </w:r>
      <w:r w:rsidR="00BA6DB3" w:rsidRPr="00026DEB">
        <w:rPr>
          <w:rFonts w:ascii="Times New Roman" w:hAnsi="Times New Roman" w:cs="Times New Roman"/>
          <w:sz w:val="24"/>
          <w:szCs w:val="24"/>
        </w:rPr>
        <w:t>fast-moving</w:t>
      </w:r>
      <w:r w:rsidRPr="00026DEB">
        <w:rPr>
          <w:rFonts w:ascii="Times New Roman" w:hAnsi="Times New Roman" w:cs="Times New Roman"/>
          <w:sz w:val="24"/>
          <w:szCs w:val="24"/>
        </w:rPr>
        <w:t xml:space="preserve"> crowds vs. walls) and have different attributes (e.g., aspect ratios, frame refresh rates) that are </w:t>
      </w:r>
      <w:r w:rsidRPr="00A20C99">
        <w:rPr>
          <w:rFonts w:ascii="Times New Roman" w:hAnsi="Times New Roman" w:cs="Times New Roman"/>
          <w:i/>
          <w:sz w:val="24"/>
          <w:szCs w:val="24"/>
        </w:rPr>
        <w:t>a priori</w:t>
      </w:r>
      <w:r w:rsidRPr="00026DEB">
        <w:rPr>
          <w:rFonts w:ascii="Times New Roman" w:hAnsi="Times New Roman" w:cs="Times New Roman"/>
          <w:sz w:val="24"/>
          <w:szCs w:val="24"/>
        </w:rPr>
        <w:t xml:space="preserve"> unknown to the mobile camera. Each of these real-world characteristics effectively introduces noise in the signal captured by the camera sensor—the challenge then is to devise a decoding scheme that is robust to such noise and can yet recover encoded information that remains imperceptible to human eyes.</w:t>
      </w:r>
    </w:p>
    <w:p w14:paraId="4062B272" w14:textId="7C174099" w:rsidR="00026DEB" w:rsidRPr="00026DEB" w:rsidRDefault="00026DEB">
      <w:pPr>
        <w:spacing w:line="360" w:lineRule="auto"/>
        <w:jc w:val="both"/>
        <w:rPr>
          <w:rFonts w:ascii="Times New Roman" w:hAnsi="Times New Roman" w:cs="Times New Roman"/>
          <w:sz w:val="24"/>
          <w:szCs w:val="24"/>
        </w:rPr>
        <w:pPrChange w:id="146" w:author="Jayatilaka Gihan" w:date="2020-03-01T09:50:00Z">
          <w:pPr>
            <w:jc w:val="both"/>
          </w:pPr>
        </w:pPrChange>
      </w:pPr>
      <w:r w:rsidRPr="00026DEB">
        <w:rPr>
          <w:rFonts w:ascii="Times New Roman" w:hAnsi="Times New Roman" w:cs="Times New Roman"/>
          <w:sz w:val="24"/>
          <w:szCs w:val="24"/>
        </w:rPr>
        <w:t xml:space="preserve">To motivate the need and design goals for </w:t>
      </w:r>
      <w:r w:rsidR="005A74F0" w:rsidRPr="00CC2670">
        <w:rPr>
          <w:rFonts w:ascii="Times New Roman" w:hAnsi="Times New Roman" w:cs="Times New Roman"/>
          <w:i/>
          <w:sz w:val="24"/>
          <w:szCs w:val="24"/>
        </w:rPr>
        <w:t>DeepLight</w:t>
      </w:r>
      <w:r w:rsidRPr="00026DEB">
        <w:rPr>
          <w:rFonts w:ascii="Times New Roman" w:hAnsi="Times New Roman" w:cs="Times New Roman"/>
          <w:sz w:val="24"/>
          <w:szCs w:val="24"/>
        </w:rPr>
        <w:t>, we first evaluate several state-of-the-art proposed techniques and show that they suffer from several key drawbacks:</w:t>
      </w:r>
    </w:p>
    <w:p w14:paraId="50F7DF22" w14:textId="5EBCD1BD" w:rsidR="00026DEB" w:rsidRDefault="00026DEB">
      <w:pPr>
        <w:pStyle w:val="ListParagraph"/>
        <w:numPr>
          <w:ilvl w:val="0"/>
          <w:numId w:val="7"/>
        </w:numPr>
        <w:spacing w:line="360" w:lineRule="auto"/>
        <w:jc w:val="both"/>
        <w:rPr>
          <w:rFonts w:ascii="Times New Roman" w:hAnsi="Times New Roman" w:cs="Times New Roman"/>
          <w:sz w:val="24"/>
          <w:szCs w:val="24"/>
        </w:rPr>
        <w:pPrChange w:id="147" w:author="Jayatilaka Gihan" w:date="2020-03-01T09:50:00Z">
          <w:pPr>
            <w:pStyle w:val="ListParagraph"/>
            <w:numPr>
              <w:numId w:val="7"/>
            </w:numPr>
            <w:ind w:hanging="360"/>
            <w:jc w:val="both"/>
          </w:pPr>
        </w:pPrChange>
      </w:pPr>
      <w:r w:rsidRPr="00AD09A0">
        <w:rPr>
          <w:rFonts w:ascii="Times New Roman" w:hAnsi="Times New Roman" w:cs="Times New Roman"/>
          <w:b/>
          <w:sz w:val="24"/>
          <w:szCs w:val="24"/>
        </w:rPr>
        <w:t>Vulnerability to Imprecise Screen Detection:</w:t>
      </w:r>
      <w:r w:rsidRPr="00AD09A0">
        <w:rPr>
          <w:rFonts w:ascii="Times New Roman" w:hAnsi="Times New Roman" w:cs="Times New Roman"/>
          <w:sz w:val="24"/>
          <w:szCs w:val="24"/>
        </w:rPr>
        <w:t xml:space="preserve"> Current SCC techniques encode individual information bits into distinct spatial grids of the screen and assume that the receiver camera is capable of perfectly extracting the screen’s border, a necessary step in determining the pixels associated with each bit. Not surprisingly, most experimental results presented in prior work are either performed using static cameras (precalibrated with the screen boundaries) or by using special markers to delineate the screen edges. We shall show that the real-world artifacts (such as dynamic backgrounds or changes in viewing angles caused by observer motion) cause currently employed screen detection techniques to often perform very poorly-----Intersection-over-Union (IoU) values are as low as </w:t>
      </w:r>
      <w:r w:rsidR="00AD09A0">
        <w:rPr>
          <w:rFonts w:ascii="Times New Roman" w:hAnsi="Times New Roman" w:cs="Times New Roman"/>
          <w:sz w:val="24"/>
          <w:szCs w:val="24"/>
        </w:rPr>
        <w:t>62%</w:t>
      </w:r>
      <w:r w:rsidRPr="00AD09A0">
        <w:rPr>
          <w:rFonts w:ascii="Times New Roman" w:hAnsi="Times New Roman" w:cs="Times New Roman"/>
          <w:sz w:val="24"/>
          <w:szCs w:val="24"/>
        </w:rPr>
        <w:t>--- thereby resulting in a cascaded failure of the proposed decoding techniques.</w:t>
      </w:r>
    </w:p>
    <w:p w14:paraId="0CC73933" w14:textId="77777777" w:rsidR="005A74F0" w:rsidRPr="005A74F0" w:rsidRDefault="005A74F0">
      <w:pPr>
        <w:pStyle w:val="ListParagraph"/>
        <w:spacing w:line="360" w:lineRule="auto"/>
        <w:jc w:val="both"/>
        <w:rPr>
          <w:rFonts w:ascii="Times New Roman" w:hAnsi="Times New Roman" w:cs="Times New Roman"/>
          <w:sz w:val="24"/>
          <w:szCs w:val="24"/>
        </w:rPr>
        <w:pPrChange w:id="148" w:author="Jayatilaka Gihan" w:date="2020-03-01T09:50:00Z">
          <w:pPr>
            <w:pStyle w:val="ListParagraph"/>
            <w:jc w:val="both"/>
          </w:pPr>
        </w:pPrChange>
      </w:pPr>
    </w:p>
    <w:p w14:paraId="0F4D18E3" w14:textId="51E9FE77" w:rsidR="00026DEB" w:rsidRDefault="00026DEB">
      <w:pPr>
        <w:pStyle w:val="ListParagraph"/>
        <w:numPr>
          <w:ilvl w:val="0"/>
          <w:numId w:val="1"/>
        </w:numPr>
        <w:spacing w:line="360" w:lineRule="auto"/>
        <w:jc w:val="both"/>
        <w:rPr>
          <w:rFonts w:ascii="Times New Roman" w:hAnsi="Times New Roman" w:cs="Times New Roman"/>
          <w:sz w:val="24"/>
          <w:szCs w:val="24"/>
        </w:rPr>
        <w:pPrChange w:id="149" w:author="Jayatilaka Gihan" w:date="2020-03-01T09:50:00Z">
          <w:pPr>
            <w:pStyle w:val="ListParagraph"/>
            <w:numPr>
              <w:numId w:val="1"/>
            </w:numPr>
            <w:ind w:hanging="360"/>
            <w:jc w:val="both"/>
          </w:pPr>
        </w:pPrChange>
      </w:pPr>
      <w:r w:rsidRPr="00136D63">
        <w:rPr>
          <w:rFonts w:ascii="Times New Roman" w:hAnsi="Times New Roman" w:cs="Times New Roman"/>
          <w:b/>
          <w:sz w:val="24"/>
          <w:szCs w:val="24"/>
        </w:rPr>
        <w:t>High Flicker Perception at Low Frame Rates:</w:t>
      </w:r>
      <w:r w:rsidRPr="0030251A">
        <w:rPr>
          <w:rFonts w:ascii="Times New Roman" w:hAnsi="Times New Roman" w:cs="Times New Roman"/>
          <w:sz w:val="24"/>
          <w:szCs w:val="24"/>
        </w:rPr>
        <w:t xml:space="preserve"> Some of the proposed techniques involve modulation of the pixel intensity, with each grid/bit of the image being subject to either a fractional increase or decrease in the intensity, along all 3 (RGB) channels. While such intensity changes are less perceptible at high frame rates—e.g., we experimentally found an increase of </w:t>
      </w:r>
      <w:r w:rsidR="00D66B46">
        <w:rPr>
          <w:rFonts w:ascii="Times New Roman" w:hAnsi="Times New Roman" w:cs="Times New Roman"/>
          <w:sz w:val="24"/>
          <w:szCs w:val="24"/>
        </w:rPr>
        <w:t>2</w:t>
      </w:r>
      <w:r w:rsidRPr="0030251A">
        <w:rPr>
          <w:rFonts w:ascii="Times New Roman" w:hAnsi="Times New Roman" w:cs="Times New Roman"/>
          <w:sz w:val="24"/>
          <w:szCs w:val="24"/>
        </w:rPr>
        <w:t xml:space="preserve">% </w:t>
      </w:r>
      <w:r w:rsidR="00AE6B5C" w:rsidRPr="0030251A">
        <w:rPr>
          <w:rFonts w:ascii="Times New Roman" w:hAnsi="Times New Roman" w:cs="Times New Roman"/>
          <w:sz w:val="24"/>
          <w:szCs w:val="24"/>
        </w:rPr>
        <w:t>intensity to</w:t>
      </w:r>
      <w:r w:rsidRPr="0030251A">
        <w:rPr>
          <w:rFonts w:ascii="Times New Roman" w:hAnsi="Times New Roman" w:cs="Times New Roman"/>
          <w:sz w:val="24"/>
          <w:szCs w:val="24"/>
        </w:rPr>
        <w:t xml:space="preserve"> be not noticeable at screen rates in excess of 120 Hz--we found that even relatively modest changes become highly perceptible in displays with lower frame rates (public </w:t>
      </w:r>
      <w:r w:rsidR="00AE6B5C" w:rsidRPr="0030251A">
        <w:rPr>
          <w:rFonts w:ascii="Times New Roman" w:hAnsi="Times New Roman" w:cs="Times New Roman"/>
          <w:sz w:val="24"/>
          <w:szCs w:val="24"/>
        </w:rPr>
        <w:t>displays currently</w:t>
      </w:r>
      <w:r w:rsidRPr="0030251A">
        <w:rPr>
          <w:rFonts w:ascii="Times New Roman" w:hAnsi="Times New Roman" w:cs="Times New Roman"/>
          <w:sz w:val="24"/>
          <w:szCs w:val="24"/>
        </w:rPr>
        <w:t xml:space="preserve"> typically operate with screen refresh rates of 30 or 60 Hz</w:t>
      </w:r>
      <w:r w:rsidR="00A06BB1">
        <w:rPr>
          <w:rFonts w:ascii="Times New Roman" w:hAnsi="Times New Roman" w:cs="Times New Roman"/>
          <w:sz w:val="24"/>
          <w:szCs w:val="24"/>
        </w:rPr>
        <w:t>)</w:t>
      </w:r>
      <w:r w:rsidRPr="0030251A">
        <w:rPr>
          <w:rFonts w:ascii="Times New Roman" w:hAnsi="Times New Roman" w:cs="Times New Roman"/>
          <w:sz w:val="24"/>
          <w:szCs w:val="24"/>
        </w:rPr>
        <w:t>.</w:t>
      </w:r>
    </w:p>
    <w:p w14:paraId="18D40A21" w14:textId="77777777" w:rsidR="005A74F0" w:rsidRPr="00136D63" w:rsidRDefault="005A74F0">
      <w:pPr>
        <w:pStyle w:val="ListParagraph"/>
        <w:spacing w:line="360" w:lineRule="auto"/>
        <w:jc w:val="both"/>
        <w:rPr>
          <w:rFonts w:ascii="Times New Roman" w:hAnsi="Times New Roman" w:cs="Times New Roman"/>
          <w:sz w:val="24"/>
          <w:szCs w:val="24"/>
        </w:rPr>
        <w:pPrChange w:id="150" w:author="Jayatilaka Gihan" w:date="2020-03-01T09:50:00Z">
          <w:pPr>
            <w:pStyle w:val="ListParagraph"/>
            <w:jc w:val="both"/>
          </w:pPr>
        </w:pPrChange>
      </w:pPr>
    </w:p>
    <w:p w14:paraId="7DBC9CE2" w14:textId="199540DF" w:rsidR="00026DEB" w:rsidRDefault="00026DEB">
      <w:pPr>
        <w:pStyle w:val="ListParagraph"/>
        <w:numPr>
          <w:ilvl w:val="0"/>
          <w:numId w:val="1"/>
        </w:numPr>
        <w:spacing w:line="360" w:lineRule="auto"/>
        <w:jc w:val="both"/>
        <w:rPr>
          <w:rFonts w:ascii="Times New Roman" w:hAnsi="Times New Roman" w:cs="Times New Roman"/>
          <w:sz w:val="24"/>
          <w:szCs w:val="24"/>
        </w:rPr>
        <w:pPrChange w:id="151" w:author="Jayatilaka Gihan" w:date="2020-03-01T09:50:00Z">
          <w:pPr>
            <w:pStyle w:val="ListParagraph"/>
            <w:numPr>
              <w:numId w:val="1"/>
            </w:numPr>
            <w:ind w:hanging="360"/>
            <w:jc w:val="both"/>
          </w:pPr>
        </w:pPrChange>
      </w:pPr>
      <w:r w:rsidRPr="00136D63">
        <w:rPr>
          <w:rFonts w:ascii="Times New Roman" w:hAnsi="Times New Roman" w:cs="Times New Roman"/>
          <w:b/>
          <w:sz w:val="24"/>
          <w:szCs w:val="24"/>
        </w:rPr>
        <w:t>Need for Explicit Screen Markers &amp; Knowledge of Display Rates:</w:t>
      </w:r>
      <w:r w:rsidRPr="0030251A">
        <w:rPr>
          <w:rFonts w:ascii="Times New Roman" w:hAnsi="Times New Roman" w:cs="Times New Roman"/>
          <w:sz w:val="24"/>
          <w:szCs w:val="24"/>
        </w:rPr>
        <w:t xml:space="preserve"> Recent techniques for high bit-rate SCC often make implicit assumptions on tacit knowledge being available to the decoding camera sensor. For example, accurate decoding requires the camera to identify and filter out </w:t>
      </w:r>
      <w:r w:rsidRPr="00136D63">
        <w:rPr>
          <w:rFonts w:ascii="Times New Roman" w:hAnsi="Times New Roman" w:cs="Times New Roman"/>
          <w:i/>
          <w:sz w:val="24"/>
          <w:szCs w:val="24"/>
        </w:rPr>
        <w:t>transition</w:t>
      </w:r>
      <w:r w:rsidRPr="0030251A">
        <w:rPr>
          <w:rFonts w:ascii="Times New Roman" w:hAnsi="Times New Roman" w:cs="Times New Roman"/>
          <w:sz w:val="24"/>
          <w:szCs w:val="24"/>
        </w:rPr>
        <w:t xml:space="preserve"> frames (those that capture, due to the rolling shutter effect, a mix of two consecutively coded images): approaches such as assume the presence of specific markers in each display frame that help in identifying such mixed `boundary’ frames. Similarly, to recover individual bits when the bit is encoded across multiple consecutive display frames (e.g., due to the use of Manchester coding techniques), the camera is assumed to be already aware of the precise display rate. In real-world environments, where different venues/displays may operate independently, it is infeasible to assume that the decoding camera sensor is aware of such ‘configuration </w:t>
      </w:r>
      <w:r w:rsidR="00604E48" w:rsidRPr="0030251A">
        <w:rPr>
          <w:rFonts w:ascii="Times New Roman" w:hAnsi="Times New Roman" w:cs="Times New Roman"/>
          <w:sz w:val="24"/>
          <w:szCs w:val="24"/>
        </w:rPr>
        <w:t>parameters</w:t>
      </w:r>
      <w:r w:rsidRPr="0030251A">
        <w:rPr>
          <w:rFonts w:ascii="Times New Roman" w:hAnsi="Times New Roman" w:cs="Times New Roman"/>
          <w:sz w:val="24"/>
          <w:szCs w:val="24"/>
        </w:rPr>
        <w:t>.</w:t>
      </w:r>
    </w:p>
    <w:p w14:paraId="0DE67D49" w14:textId="77777777" w:rsidR="005A74F0" w:rsidRPr="005A74F0" w:rsidRDefault="005A74F0">
      <w:pPr>
        <w:spacing w:line="360" w:lineRule="auto"/>
        <w:jc w:val="both"/>
        <w:rPr>
          <w:rFonts w:ascii="Times New Roman" w:hAnsi="Times New Roman" w:cs="Times New Roman"/>
          <w:sz w:val="24"/>
          <w:szCs w:val="24"/>
        </w:rPr>
        <w:pPrChange w:id="152" w:author="Jayatilaka Gihan" w:date="2020-03-01T09:50:00Z">
          <w:pPr>
            <w:jc w:val="both"/>
          </w:pPr>
        </w:pPrChange>
      </w:pPr>
    </w:p>
    <w:p w14:paraId="744E9296" w14:textId="713503D7" w:rsidR="00D84B5B" w:rsidRDefault="00026DEB">
      <w:pPr>
        <w:spacing w:line="360" w:lineRule="auto"/>
        <w:jc w:val="both"/>
        <w:rPr>
          <w:rFonts w:ascii="Times New Roman" w:hAnsi="Times New Roman" w:cs="Times New Roman"/>
          <w:sz w:val="24"/>
          <w:szCs w:val="24"/>
        </w:rPr>
        <w:pPrChange w:id="153" w:author="Jayatilaka Gihan" w:date="2020-03-01T09:50:00Z">
          <w:pPr>
            <w:jc w:val="both"/>
          </w:pPr>
        </w:pPrChange>
      </w:pPr>
      <w:r w:rsidRPr="00026DEB">
        <w:rPr>
          <w:rFonts w:ascii="Times New Roman" w:hAnsi="Times New Roman" w:cs="Times New Roman"/>
          <w:sz w:val="24"/>
          <w:szCs w:val="24"/>
        </w:rPr>
        <w:t xml:space="preserve">We shall show, through a careful set of design choices and systematic experimentation, that </w:t>
      </w:r>
      <w:r w:rsidR="00DA401D">
        <w:rPr>
          <w:rFonts w:ascii="Times New Roman" w:hAnsi="Times New Roman" w:cs="Times New Roman"/>
          <w:sz w:val="24"/>
          <w:szCs w:val="24"/>
        </w:rPr>
        <w:t>Deep</w:t>
      </w:r>
      <w:r w:rsidR="00AE6B5C">
        <w:rPr>
          <w:rFonts w:ascii="Times New Roman" w:hAnsi="Times New Roman" w:cs="Times New Roman"/>
          <w:sz w:val="24"/>
          <w:szCs w:val="24"/>
        </w:rPr>
        <w:t>L</w:t>
      </w:r>
      <w:r w:rsidR="00DA401D">
        <w:rPr>
          <w:rFonts w:ascii="Times New Roman" w:hAnsi="Times New Roman" w:cs="Times New Roman"/>
          <w:sz w:val="24"/>
          <w:szCs w:val="24"/>
        </w:rPr>
        <w:t>ight</w:t>
      </w:r>
      <w:r w:rsidRPr="00026DEB">
        <w:rPr>
          <w:rFonts w:ascii="Times New Roman" w:hAnsi="Times New Roman" w:cs="Times New Roman"/>
          <w:sz w:val="24"/>
          <w:szCs w:val="24"/>
        </w:rPr>
        <w:t xml:space="preserve"> is able to overcome each of these limitations and challenges. The key to the elimination of the need for such prior information or noise-free sensing lies in </w:t>
      </w:r>
      <w:r w:rsidR="00D84B5B">
        <w:rPr>
          <w:rFonts w:ascii="Times New Roman" w:hAnsi="Times New Roman" w:cs="Times New Roman"/>
          <w:sz w:val="24"/>
          <w:szCs w:val="24"/>
        </w:rPr>
        <w:t>Deep</w:t>
      </w:r>
      <w:r w:rsidR="00AE6B5C">
        <w:rPr>
          <w:rFonts w:ascii="Times New Roman" w:hAnsi="Times New Roman" w:cs="Times New Roman"/>
          <w:sz w:val="24"/>
          <w:szCs w:val="24"/>
        </w:rPr>
        <w:t>L</w:t>
      </w:r>
      <w:r w:rsidR="00D84B5B">
        <w:rPr>
          <w:rFonts w:ascii="Times New Roman" w:hAnsi="Times New Roman" w:cs="Times New Roman"/>
          <w:sz w:val="24"/>
          <w:szCs w:val="24"/>
        </w:rPr>
        <w:t>ight’s</w:t>
      </w:r>
      <w:r w:rsidRPr="00026DEB">
        <w:rPr>
          <w:rFonts w:ascii="Times New Roman" w:hAnsi="Times New Roman" w:cs="Times New Roman"/>
          <w:sz w:val="24"/>
          <w:szCs w:val="24"/>
        </w:rPr>
        <w:t xml:space="preserve"> use of multiple ML-based inferencing pipelines, each of which learns the salient latent features from a diverse set of labeled training images. Our choice of ML-based mechanisms is motivated by the recent dramatic successes reported in the application of Deep Neural Network (DNN) models to various vision-based problems, including object detection and object localization, </w:t>
      </w:r>
      <w:r w:rsidRPr="00D84B5B">
        <w:rPr>
          <w:rFonts w:ascii="Times New Roman" w:hAnsi="Times New Roman" w:cs="Times New Roman"/>
          <w:i/>
          <w:sz w:val="24"/>
          <w:szCs w:val="24"/>
        </w:rPr>
        <w:t>especially in the presence of noise</w:t>
      </w:r>
      <w:r w:rsidRPr="00026DEB">
        <w:rPr>
          <w:rFonts w:ascii="Times New Roman" w:hAnsi="Times New Roman" w:cs="Times New Roman"/>
          <w:sz w:val="24"/>
          <w:szCs w:val="24"/>
        </w:rPr>
        <w:t xml:space="preserve">. More specifically, \name utilizes distinct DNN pipelines to address different challenges including: </w:t>
      </w:r>
    </w:p>
    <w:p w14:paraId="7D288C67" w14:textId="77777777" w:rsidR="00D84B5B" w:rsidRDefault="00026DEB">
      <w:pPr>
        <w:spacing w:line="360" w:lineRule="auto"/>
        <w:jc w:val="both"/>
        <w:rPr>
          <w:rFonts w:ascii="Times New Roman" w:hAnsi="Times New Roman" w:cs="Times New Roman"/>
          <w:sz w:val="24"/>
          <w:szCs w:val="24"/>
        </w:rPr>
        <w:pPrChange w:id="154" w:author="Jayatilaka Gihan" w:date="2020-03-01T09:50:00Z">
          <w:pPr>
            <w:jc w:val="both"/>
          </w:pPr>
        </w:pPrChange>
      </w:pPr>
      <w:r w:rsidRPr="00026DEB">
        <w:rPr>
          <w:rFonts w:ascii="Times New Roman" w:hAnsi="Times New Roman" w:cs="Times New Roman"/>
          <w:sz w:val="24"/>
          <w:szCs w:val="24"/>
        </w:rPr>
        <w:t xml:space="preserve">(a) Accurate Display Screen Detection—this is performed by using a modified object-detection DNN, which learns and exploits the pixel intensity variations that are characteristic of screen content; </w:t>
      </w:r>
    </w:p>
    <w:p w14:paraId="56E27089" w14:textId="77777777" w:rsidR="00D84B5B" w:rsidRDefault="00026DEB">
      <w:pPr>
        <w:spacing w:line="360" w:lineRule="auto"/>
        <w:jc w:val="both"/>
        <w:rPr>
          <w:rFonts w:ascii="Times New Roman" w:hAnsi="Times New Roman" w:cs="Times New Roman"/>
          <w:sz w:val="24"/>
          <w:szCs w:val="24"/>
        </w:rPr>
        <w:pPrChange w:id="155" w:author="Jayatilaka Gihan" w:date="2020-03-01T09:50:00Z">
          <w:pPr>
            <w:jc w:val="both"/>
          </w:pPr>
        </w:pPrChange>
      </w:pPr>
      <w:r w:rsidRPr="00026DEB">
        <w:rPr>
          <w:rFonts w:ascii="Times New Roman" w:hAnsi="Times New Roman" w:cs="Times New Roman"/>
          <w:sz w:val="24"/>
          <w:szCs w:val="24"/>
        </w:rPr>
        <w:t xml:space="preserve">(b) Accurate Inference of Non-Transition Frames—this is performed by a modified LSTM-like DNN that takes multiple consecutive camera images as input and determines the best representative non-transition images, without any knowledge of the underlying frame rate or without needing explicit embedded markers; and </w:t>
      </w:r>
    </w:p>
    <w:p w14:paraId="47DB7AA5" w14:textId="6F5C8D1B" w:rsidR="00026DEB" w:rsidRPr="00026DEB" w:rsidRDefault="00026DEB">
      <w:pPr>
        <w:spacing w:line="360" w:lineRule="auto"/>
        <w:jc w:val="both"/>
        <w:rPr>
          <w:rFonts w:ascii="Times New Roman" w:hAnsi="Times New Roman" w:cs="Times New Roman"/>
          <w:sz w:val="24"/>
          <w:szCs w:val="24"/>
        </w:rPr>
        <w:pPrChange w:id="156" w:author="Jayatilaka Gihan" w:date="2020-03-01T09:50:00Z">
          <w:pPr>
            <w:jc w:val="both"/>
          </w:pPr>
        </w:pPrChange>
      </w:pPr>
      <w:r w:rsidRPr="00026DEB">
        <w:rPr>
          <w:rFonts w:ascii="Times New Roman" w:hAnsi="Times New Roman" w:cs="Times New Roman"/>
          <w:sz w:val="24"/>
          <w:szCs w:val="24"/>
        </w:rPr>
        <w:t xml:space="preserve">(c) Accurate Bit Decoding without Perfect Spatial Alignment—-this is performed by a low-complexity Convolutional DNN that to recover individual code bits without being explicitly aware of the grid of pixels corresponding to each bit.  Besides describing each of these individual components, we shall provide a real-world empirical evaluation of the robust operational of the overall </w:t>
      </w:r>
      <w:r w:rsidR="00D84B5B">
        <w:rPr>
          <w:rFonts w:ascii="Times New Roman" w:hAnsi="Times New Roman" w:cs="Times New Roman"/>
          <w:sz w:val="24"/>
          <w:szCs w:val="24"/>
        </w:rPr>
        <w:t>Deep</w:t>
      </w:r>
      <w:r w:rsidR="00AE6B5C">
        <w:rPr>
          <w:rFonts w:ascii="Times New Roman" w:hAnsi="Times New Roman" w:cs="Times New Roman"/>
          <w:sz w:val="24"/>
          <w:szCs w:val="24"/>
        </w:rPr>
        <w:t>L</w:t>
      </w:r>
      <w:r w:rsidR="00D84B5B">
        <w:rPr>
          <w:rFonts w:ascii="Times New Roman" w:hAnsi="Times New Roman" w:cs="Times New Roman"/>
          <w:sz w:val="24"/>
          <w:szCs w:val="24"/>
        </w:rPr>
        <w:t>ight</w:t>
      </w:r>
      <w:r w:rsidRPr="00026DEB">
        <w:rPr>
          <w:rFonts w:ascii="Times New Roman" w:hAnsi="Times New Roman" w:cs="Times New Roman"/>
          <w:sz w:val="24"/>
          <w:szCs w:val="24"/>
        </w:rPr>
        <w:t xml:space="preserve"> system.</w:t>
      </w:r>
    </w:p>
    <w:p w14:paraId="49FCDF30" w14:textId="77777777" w:rsidR="00026DEB" w:rsidRPr="00026DEB" w:rsidRDefault="00026DEB">
      <w:pPr>
        <w:spacing w:line="360" w:lineRule="auto"/>
        <w:jc w:val="both"/>
        <w:rPr>
          <w:rFonts w:ascii="Times New Roman" w:hAnsi="Times New Roman" w:cs="Times New Roman"/>
          <w:sz w:val="24"/>
          <w:szCs w:val="24"/>
        </w:rPr>
        <w:pPrChange w:id="157" w:author="Jayatilaka Gihan" w:date="2020-03-01T09:50:00Z">
          <w:pPr>
            <w:jc w:val="both"/>
          </w:pPr>
        </w:pPrChange>
      </w:pPr>
    </w:p>
    <w:p w14:paraId="2435E45C" w14:textId="4E220677" w:rsidR="00045915" w:rsidRPr="0003155E" w:rsidRDefault="00241611">
      <w:pPr>
        <w:pStyle w:val="Heading2"/>
        <w:spacing w:line="360" w:lineRule="auto"/>
        <w:jc w:val="both"/>
        <w:rPr>
          <w:rFonts w:ascii="Times New Roman" w:hAnsi="Times New Roman" w:cs="Times New Roman"/>
          <w:color w:val="auto"/>
          <w:sz w:val="24"/>
          <w:szCs w:val="24"/>
        </w:rPr>
        <w:pPrChange w:id="158" w:author="Jayatilaka Gihan" w:date="2020-03-01T09:50:00Z">
          <w:pPr>
            <w:pStyle w:val="Heading2"/>
          </w:pPr>
        </w:pPrChange>
      </w:pPr>
      <w:bookmarkStart w:id="159" w:name="_Toc33954169"/>
      <w:bookmarkStart w:id="160" w:name="_Toc33954281"/>
      <w:r w:rsidRPr="0003155E">
        <w:rPr>
          <w:rFonts w:ascii="Times New Roman" w:hAnsi="Times New Roman" w:cs="Times New Roman"/>
          <w:b/>
          <w:color w:val="auto"/>
          <w:sz w:val="24"/>
          <w:szCs w:val="24"/>
        </w:rPr>
        <w:lastRenderedPageBreak/>
        <w:t>2.3. KEY CONTRIBUTIONS</w:t>
      </w:r>
      <w:bookmarkEnd w:id="159"/>
      <w:bookmarkEnd w:id="160"/>
    </w:p>
    <w:p w14:paraId="050B06B6" w14:textId="31F8788F" w:rsidR="00026DEB" w:rsidRPr="00026DEB" w:rsidRDefault="00026DEB">
      <w:pPr>
        <w:spacing w:line="360" w:lineRule="auto"/>
        <w:jc w:val="both"/>
        <w:rPr>
          <w:rFonts w:ascii="Times New Roman" w:hAnsi="Times New Roman" w:cs="Times New Roman"/>
          <w:sz w:val="24"/>
          <w:szCs w:val="24"/>
        </w:rPr>
        <w:pPrChange w:id="161" w:author="Jayatilaka Gihan" w:date="2020-03-01T09:50:00Z">
          <w:pPr>
            <w:jc w:val="both"/>
          </w:pPr>
        </w:pPrChange>
      </w:pPr>
      <w:r w:rsidRPr="00026DEB">
        <w:rPr>
          <w:rFonts w:ascii="Times New Roman" w:hAnsi="Times New Roman" w:cs="Times New Roman"/>
          <w:sz w:val="24"/>
          <w:szCs w:val="24"/>
        </w:rPr>
        <w:t xml:space="preserve">Via a detailed description of the individual </w:t>
      </w:r>
      <w:r w:rsidR="00851646">
        <w:rPr>
          <w:rFonts w:ascii="Times New Roman" w:hAnsi="Times New Roman" w:cs="Times New Roman"/>
          <w:sz w:val="24"/>
          <w:szCs w:val="24"/>
        </w:rPr>
        <w:t>Deep</w:t>
      </w:r>
      <w:r w:rsidR="00AE6B5C">
        <w:rPr>
          <w:rFonts w:ascii="Times New Roman" w:hAnsi="Times New Roman" w:cs="Times New Roman"/>
          <w:sz w:val="24"/>
          <w:szCs w:val="24"/>
        </w:rPr>
        <w:t>L</w:t>
      </w:r>
      <w:r w:rsidR="00851646">
        <w:rPr>
          <w:rFonts w:ascii="Times New Roman" w:hAnsi="Times New Roman" w:cs="Times New Roman"/>
          <w:sz w:val="24"/>
          <w:szCs w:val="24"/>
        </w:rPr>
        <w:t>ight</w:t>
      </w:r>
      <w:r w:rsidRPr="00026DEB">
        <w:rPr>
          <w:rFonts w:ascii="Times New Roman" w:hAnsi="Times New Roman" w:cs="Times New Roman"/>
          <w:sz w:val="24"/>
          <w:szCs w:val="24"/>
        </w:rPr>
        <w:t xml:space="preserve"> components and an overall evaluation of the system, we make the following key contributions:</w:t>
      </w:r>
    </w:p>
    <w:p w14:paraId="7D3E66A9" w14:textId="4365F9C4" w:rsidR="00026DEB" w:rsidRPr="00D3567F" w:rsidRDefault="00026DEB">
      <w:pPr>
        <w:pStyle w:val="ListParagraph"/>
        <w:numPr>
          <w:ilvl w:val="0"/>
          <w:numId w:val="2"/>
        </w:numPr>
        <w:spacing w:line="360" w:lineRule="auto"/>
        <w:jc w:val="both"/>
        <w:rPr>
          <w:rFonts w:ascii="Times New Roman" w:hAnsi="Times New Roman" w:cs="Times New Roman"/>
          <w:sz w:val="24"/>
          <w:szCs w:val="24"/>
        </w:rPr>
        <w:pPrChange w:id="162" w:author="Jayatilaka Gihan" w:date="2020-03-01T09:50:00Z">
          <w:pPr>
            <w:pStyle w:val="ListParagraph"/>
            <w:numPr>
              <w:numId w:val="2"/>
            </w:numPr>
            <w:ind w:hanging="360"/>
            <w:jc w:val="both"/>
          </w:pPr>
        </w:pPrChange>
      </w:pPr>
      <w:r w:rsidRPr="00D3567F">
        <w:rPr>
          <w:rFonts w:ascii="Times New Roman" w:hAnsi="Times New Roman" w:cs="Times New Roman"/>
          <w:b/>
          <w:sz w:val="24"/>
          <w:szCs w:val="24"/>
        </w:rPr>
        <w:t>DNN-based Inferencing for Accurate Screen Detection:</w:t>
      </w:r>
      <w:r w:rsidRPr="00D3567F">
        <w:rPr>
          <w:rFonts w:ascii="Times New Roman" w:hAnsi="Times New Roman" w:cs="Times New Roman"/>
          <w:sz w:val="24"/>
          <w:szCs w:val="24"/>
        </w:rPr>
        <w:t xml:space="preserve"> We demonstrate a DNN-based pipeline, which utilizes multiple images captured by a camera, to accurately identify the coordinates of the display screen without assuming any external markers or a-priori knowledge of display dimensions or shape. The </w:t>
      </w:r>
      <w:r w:rsidRPr="00D3567F">
        <w:rPr>
          <w:rFonts w:ascii="Times New Roman" w:hAnsi="Times New Roman" w:cs="Times New Roman"/>
          <w:i/>
          <w:sz w:val="24"/>
          <w:szCs w:val="24"/>
        </w:rPr>
        <w:t>ScreeNNet</w:t>
      </w:r>
      <w:r w:rsidRPr="00D3567F">
        <w:rPr>
          <w:rFonts w:ascii="Times New Roman" w:hAnsi="Times New Roman" w:cs="Times New Roman"/>
          <w:sz w:val="24"/>
          <w:szCs w:val="24"/>
        </w:rPr>
        <w:t xml:space="preserve"> pipeline effectively operates over multiple consecutive images to extract out the low-level intensity changes that are typical of encoded content displayed on a screen, thereby isolating the screen </w:t>
      </w:r>
      <w:r w:rsidRPr="00D3567F">
        <w:rPr>
          <w:rFonts w:ascii="Times New Roman" w:hAnsi="Times New Roman" w:cs="Times New Roman"/>
          <w:i/>
          <w:sz w:val="24"/>
          <w:szCs w:val="24"/>
        </w:rPr>
        <w:t>object</w:t>
      </w:r>
      <w:r w:rsidRPr="00D3567F">
        <w:rPr>
          <w:rFonts w:ascii="Times New Roman" w:hAnsi="Times New Roman" w:cs="Times New Roman"/>
          <w:sz w:val="24"/>
          <w:szCs w:val="24"/>
        </w:rPr>
        <w:t xml:space="preserve"> from </w:t>
      </w:r>
      <w:r w:rsidR="00A37D31" w:rsidRPr="00D3567F">
        <w:rPr>
          <w:rFonts w:ascii="Times New Roman" w:hAnsi="Times New Roman" w:cs="Times New Roman"/>
          <w:sz w:val="24"/>
          <w:szCs w:val="24"/>
        </w:rPr>
        <w:t>another</w:t>
      </w:r>
      <w:r w:rsidRPr="00D3567F">
        <w:rPr>
          <w:rFonts w:ascii="Times New Roman" w:hAnsi="Times New Roman" w:cs="Times New Roman"/>
          <w:sz w:val="24"/>
          <w:szCs w:val="24"/>
        </w:rPr>
        <w:t xml:space="preserve"> ambient/background content. Experimental studies, across a variety of representative indoor public environments, shows that ScreeNNet has an average IoU value of </w:t>
      </w:r>
      <w:r w:rsidR="00411D1E" w:rsidRPr="00D3567F">
        <w:rPr>
          <w:rFonts w:ascii="Times New Roman" w:hAnsi="Times New Roman" w:cs="Times New Roman"/>
          <w:sz w:val="24"/>
          <w:szCs w:val="24"/>
        </w:rPr>
        <w:t>91%</w:t>
      </w:r>
      <w:r w:rsidRPr="00D3567F">
        <w:rPr>
          <w:rFonts w:ascii="Times New Roman" w:hAnsi="Times New Roman" w:cs="Times New Roman"/>
          <w:sz w:val="24"/>
          <w:szCs w:val="24"/>
        </w:rPr>
        <w:t>, in contrast to prior “edge detection” based detectors that perform extremely poorly (average IoU=</w:t>
      </w:r>
      <w:r w:rsidR="004605EA" w:rsidRPr="00D3567F">
        <w:rPr>
          <w:rFonts w:ascii="Times New Roman" w:hAnsi="Times New Roman" w:cs="Times New Roman"/>
          <w:sz w:val="24"/>
          <w:szCs w:val="24"/>
        </w:rPr>
        <w:t>62%</w:t>
      </w:r>
      <w:r w:rsidRPr="00D3567F">
        <w:rPr>
          <w:rFonts w:ascii="Times New Roman" w:hAnsi="Times New Roman" w:cs="Times New Roman"/>
          <w:sz w:val="24"/>
          <w:szCs w:val="24"/>
        </w:rPr>
        <w:t>).</w:t>
      </w:r>
    </w:p>
    <w:p w14:paraId="3CA25A70" w14:textId="77777777" w:rsidR="00025D1D" w:rsidRPr="00D3567F" w:rsidRDefault="00026DEB">
      <w:pPr>
        <w:pStyle w:val="ListParagraph"/>
        <w:numPr>
          <w:ilvl w:val="0"/>
          <w:numId w:val="2"/>
        </w:numPr>
        <w:spacing w:line="360" w:lineRule="auto"/>
        <w:jc w:val="both"/>
        <w:rPr>
          <w:rFonts w:ascii="Times New Roman" w:hAnsi="Times New Roman" w:cs="Times New Roman"/>
          <w:sz w:val="24"/>
          <w:szCs w:val="24"/>
        </w:rPr>
        <w:pPrChange w:id="163" w:author="Jayatilaka Gihan" w:date="2020-03-01T09:50:00Z">
          <w:pPr>
            <w:pStyle w:val="ListParagraph"/>
            <w:numPr>
              <w:numId w:val="2"/>
            </w:numPr>
            <w:ind w:hanging="360"/>
            <w:jc w:val="both"/>
          </w:pPr>
        </w:pPrChange>
      </w:pPr>
      <w:r w:rsidRPr="00D3567F">
        <w:rPr>
          <w:rFonts w:ascii="Times New Roman" w:hAnsi="Times New Roman" w:cs="Times New Roman"/>
          <w:b/>
          <w:sz w:val="24"/>
          <w:szCs w:val="24"/>
        </w:rPr>
        <w:t>DNN-based Identification of Non-Transition Representative Frames:</w:t>
      </w:r>
      <w:r w:rsidRPr="00D3567F">
        <w:rPr>
          <w:rFonts w:ascii="Times New Roman" w:hAnsi="Times New Roman" w:cs="Times New Roman"/>
          <w:sz w:val="24"/>
          <w:szCs w:val="24"/>
        </w:rPr>
        <w:t xml:space="preserve"> We develop a novel processing pipeline, which takes multiple consecutive camera images as input, and then filters out non-transition frames from the subsequent decoding process.</w:t>
      </w:r>
    </w:p>
    <w:p w14:paraId="037AB779" w14:textId="04D7BE81" w:rsidR="00026DEB" w:rsidRPr="00D3567F" w:rsidRDefault="00025D1D">
      <w:pPr>
        <w:pStyle w:val="ListParagraph"/>
        <w:spacing w:line="360" w:lineRule="auto"/>
        <w:jc w:val="both"/>
        <w:rPr>
          <w:rFonts w:ascii="Times New Roman" w:hAnsi="Times New Roman" w:cs="Times New Roman"/>
          <w:sz w:val="24"/>
          <w:szCs w:val="24"/>
        </w:rPr>
        <w:pPrChange w:id="164" w:author="Jayatilaka Gihan" w:date="2020-03-01T09:50:00Z">
          <w:pPr>
            <w:pStyle w:val="ListParagraph"/>
            <w:jc w:val="both"/>
          </w:pPr>
        </w:pPrChange>
      </w:pPr>
      <w:r w:rsidRPr="00D3567F">
        <w:rPr>
          <w:rFonts w:ascii="Times New Roman" w:hAnsi="Times New Roman" w:cs="Times New Roman"/>
          <w:sz w:val="24"/>
          <w:szCs w:val="24"/>
        </w:rPr>
        <w:t>T</w:t>
      </w:r>
      <w:r w:rsidR="00026DEB" w:rsidRPr="00D3567F">
        <w:rPr>
          <w:rFonts w:ascii="Times New Roman" w:hAnsi="Times New Roman" w:cs="Times New Roman"/>
          <w:sz w:val="24"/>
          <w:szCs w:val="24"/>
        </w:rPr>
        <w:t xml:space="preserve">ypically, a pair of frames, corresponding to the use of Manchester Coding, where an information bit is coded over two distinct display frames) for subsequent decoding. This pipeline, called </w:t>
      </w:r>
      <w:r w:rsidR="00026DEB" w:rsidRPr="00D3567F">
        <w:rPr>
          <w:rFonts w:ascii="Times New Roman" w:hAnsi="Times New Roman" w:cs="Times New Roman"/>
          <w:i/>
          <w:sz w:val="24"/>
          <w:szCs w:val="24"/>
        </w:rPr>
        <w:t>TransitionNet</w:t>
      </w:r>
      <w:r w:rsidR="00026DEB" w:rsidRPr="00D3567F">
        <w:rPr>
          <w:rFonts w:ascii="Times New Roman" w:hAnsi="Times New Roman" w:cs="Times New Roman"/>
          <w:sz w:val="24"/>
          <w:szCs w:val="24"/>
        </w:rPr>
        <w:t>, effectively uses a DNN to identify only those frame sequences that contain a valid pair of Manchester-encoded frames---note that this is achieved without requiring any explicit in-frame markers or any offline knowledge of the screen’s display rate.</w:t>
      </w:r>
    </w:p>
    <w:p w14:paraId="78FA0C3B" w14:textId="5D486530" w:rsidR="00026DEB" w:rsidRPr="003C168A" w:rsidRDefault="00026DEB">
      <w:pPr>
        <w:pStyle w:val="ListParagraph"/>
        <w:numPr>
          <w:ilvl w:val="0"/>
          <w:numId w:val="2"/>
        </w:numPr>
        <w:spacing w:line="360" w:lineRule="auto"/>
        <w:jc w:val="both"/>
        <w:rPr>
          <w:rFonts w:ascii="Times New Roman" w:hAnsi="Times New Roman" w:cs="Times New Roman"/>
          <w:sz w:val="24"/>
          <w:szCs w:val="24"/>
        </w:rPr>
        <w:pPrChange w:id="165" w:author="Jayatilaka Gihan" w:date="2020-03-01T09:50:00Z">
          <w:pPr>
            <w:pStyle w:val="ListParagraph"/>
            <w:numPr>
              <w:numId w:val="2"/>
            </w:numPr>
            <w:ind w:hanging="360"/>
            <w:jc w:val="both"/>
          </w:pPr>
        </w:pPrChange>
      </w:pPr>
      <w:r w:rsidRPr="00D3567F">
        <w:rPr>
          <w:rFonts w:ascii="Times New Roman" w:hAnsi="Times New Roman" w:cs="Times New Roman"/>
          <w:b/>
          <w:sz w:val="24"/>
          <w:szCs w:val="24"/>
        </w:rPr>
        <w:t>Collective Bit Decoding without Perfect Screen Alignment:</w:t>
      </w:r>
      <w:r w:rsidRPr="00D3567F">
        <w:rPr>
          <w:rFonts w:ascii="Times New Roman" w:hAnsi="Times New Roman" w:cs="Times New Roman"/>
          <w:sz w:val="24"/>
          <w:szCs w:val="24"/>
        </w:rPr>
        <w:t xml:space="preserve"> While Screen-ML is better at extracting the screen portion of a captured image, it is not perfect: the inferred screen portion may either be smaller or larger than the actual screen, and may also have offsets in both (x,y) dimensions. To perform reliable decoding under such noisy screen detection, we first develop </w:t>
      </w:r>
      <w:r w:rsidRPr="00D3567F">
        <w:rPr>
          <w:rFonts w:ascii="Times New Roman" w:hAnsi="Times New Roman" w:cs="Times New Roman"/>
          <w:i/>
          <w:sz w:val="24"/>
          <w:szCs w:val="24"/>
        </w:rPr>
        <w:t>DLNet</w:t>
      </w:r>
      <w:r w:rsidRPr="00D3567F">
        <w:rPr>
          <w:rFonts w:ascii="Times New Roman" w:hAnsi="Times New Roman" w:cs="Times New Roman"/>
          <w:sz w:val="24"/>
          <w:szCs w:val="24"/>
        </w:rPr>
        <w:t xml:space="preserve">, a convolutional DNN pipeline that infers a collective set of information bits without explicit knowledge of the spatial delimitation of each bit’s spatial grid, and develop </w:t>
      </w:r>
      <w:r w:rsidRPr="00D3567F">
        <w:rPr>
          <w:rFonts w:ascii="Times New Roman" w:hAnsi="Times New Roman" w:cs="Times New Roman"/>
          <w:i/>
          <w:sz w:val="24"/>
          <w:szCs w:val="24"/>
        </w:rPr>
        <w:t>LightNet</w:t>
      </w:r>
      <w:r w:rsidRPr="00D3567F">
        <w:rPr>
          <w:rFonts w:ascii="Times New Roman" w:hAnsi="Times New Roman" w:cs="Times New Roman"/>
          <w:sz w:val="24"/>
          <w:szCs w:val="24"/>
        </w:rPr>
        <w:t xml:space="preserve">, a reduced complexity model that takes advantage of the temporal information across frames. Through extensive experiments, we show that LightNet is able to achieve bit error rates (BER) of </w:t>
      </w:r>
      <w:r w:rsidR="00EB5981" w:rsidRPr="00D3567F">
        <w:rPr>
          <w:rFonts w:ascii="Times New Roman" w:hAnsi="Times New Roman" w:cs="Times New Roman"/>
          <w:sz w:val="24"/>
          <w:szCs w:val="24"/>
        </w:rPr>
        <w:t>7</w:t>
      </w:r>
      <w:r w:rsidRPr="00D3567F">
        <w:rPr>
          <w:rFonts w:ascii="Times New Roman" w:hAnsi="Times New Roman" w:cs="Times New Roman"/>
          <w:sz w:val="24"/>
          <w:szCs w:val="24"/>
        </w:rPr>
        <w:t xml:space="preserve">% (an improvement of almost </w:t>
      </w:r>
      <w:r w:rsidR="00EB5981" w:rsidRPr="00D3567F">
        <w:rPr>
          <w:rFonts w:ascii="Times New Roman" w:hAnsi="Times New Roman" w:cs="Times New Roman"/>
          <w:sz w:val="24"/>
          <w:szCs w:val="24"/>
        </w:rPr>
        <w:t>10</w:t>
      </w:r>
      <w:r w:rsidRPr="00D3567F">
        <w:rPr>
          <w:rFonts w:ascii="Times New Roman" w:hAnsi="Times New Roman" w:cs="Times New Roman"/>
          <w:sz w:val="24"/>
          <w:szCs w:val="24"/>
        </w:rPr>
        <w:t xml:space="preserve">% over prior techniques that perform explicit spatial partitioning) , across a variety of static and dynamic screen content, even when each bit is encoded via only a largely-imperceptible </w:t>
      </w:r>
      <w:r w:rsidR="00EB5981" w:rsidRPr="00D3567F">
        <w:rPr>
          <w:rFonts w:ascii="Times New Roman" w:hAnsi="Times New Roman" w:cs="Times New Roman"/>
          <w:sz w:val="24"/>
          <w:szCs w:val="24"/>
        </w:rPr>
        <w:t>2</w:t>
      </w:r>
      <w:r w:rsidRPr="00D3567F">
        <w:rPr>
          <w:rFonts w:ascii="Times New Roman" w:hAnsi="Times New Roman" w:cs="Times New Roman"/>
          <w:sz w:val="24"/>
          <w:szCs w:val="24"/>
        </w:rPr>
        <w:t xml:space="preserve">% change in pixel intensity. </w:t>
      </w:r>
    </w:p>
    <w:p w14:paraId="2BB42D7E" w14:textId="14F0F716" w:rsidR="00026DEB" w:rsidRPr="00D3567F" w:rsidRDefault="00026DEB">
      <w:pPr>
        <w:pStyle w:val="ListParagraph"/>
        <w:numPr>
          <w:ilvl w:val="0"/>
          <w:numId w:val="2"/>
        </w:numPr>
        <w:spacing w:line="360" w:lineRule="auto"/>
        <w:jc w:val="both"/>
        <w:rPr>
          <w:rFonts w:ascii="Times New Roman" w:hAnsi="Times New Roman" w:cs="Times New Roman"/>
          <w:sz w:val="24"/>
          <w:szCs w:val="24"/>
        </w:rPr>
        <w:pPrChange w:id="166" w:author="Jayatilaka Gihan" w:date="2020-03-01T09:50:00Z">
          <w:pPr>
            <w:pStyle w:val="ListParagraph"/>
            <w:numPr>
              <w:numId w:val="2"/>
            </w:numPr>
            <w:ind w:hanging="360"/>
            <w:jc w:val="both"/>
          </w:pPr>
        </w:pPrChange>
      </w:pPr>
      <w:r w:rsidRPr="00D3567F">
        <w:rPr>
          <w:rFonts w:ascii="Times New Roman" w:hAnsi="Times New Roman" w:cs="Times New Roman"/>
          <w:b/>
          <w:sz w:val="24"/>
          <w:szCs w:val="24"/>
        </w:rPr>
        <w:t>Robust, High Bit Rate SCC under Real-World Artifacts:</w:t>
      </w:r>
      <w:r w:rsidRPr="00D3567F">
        <w:rPr>
          <w:rFonts w:ascii="Times New Roman" w:hAnsi="Times New Roman" w:cs="Times New Roman"/>
          <w:sz w:val="24"/>
          <w:szCs w:val="24"/>
        </w:rPr>
        <w:t xml:space="preserve"> After describing each individual component, we present and evaluate the entire </w:t>
      </w:r>
      <w:r w:rsidR="009F67A2" w:rsidRPr="00D3567F">
        <w:rPr>
          <w:rFonts w:ascii="Times New Roman" w:hAnsi="Times New Roman" w:cs="Times New Roman"/>
          <w:sz w:val="24"/>
          <w:szCs w:val="24"/>
        </w:rPr>
        <w:t>Deeplight</w:t>
      </w:r>
      <w:r w:rsidRPr="00D3567F">
        <w:rPr>
          <w:rFonts w:ascii="Times New Roman" w:hAnsi="Times New Roman" w:cs="Times New Roman"/>
          <w:sz w:val="24"/>
          <w:szCs w:val="24"/>
        </w:rPr>
        <w:t xml:space="preserve"> pipeline for screen-camera communication under realistic human motion, background/ambient artifacts and without explicit </w:t>
      </w:r>
      <w:r w:rsidRPr="00D3567F">
        <w:rPr>
          <w:rFonts w:ascii="Times New Roman" w:hAnsi="Times New Roman" w:cs="Times New Roman"/>
          <w:sz w:val="24"/>
          <w:szCs w:val="24"/>
        </w:rPr>
        <w:lastRenderedPageBreak/>
        <w:t xml:space="preserve">use of screen parameters (such as display rate or markers). To make such intensity changes more imperceptible, \name adopts an approach of selectively modified only the Blue channel of a screen’s RGB content, which is known to have the least visual sensitivity. Experimental results, using Reed-Solomon block codes, show that </w:t>
      </w:r>
      <w:r w:rsidR="008D6F8A" w:rsidRPr="00D3567F">
        <w:rPr>
          <w:rFonts w:ascii="Times New Roman" w:hAnsi="Times New Roman" w:cs="Times New Roman"/>
          <w:sz w:val="24"/>
          <w:szCs w:val="24"/>
        </w:rPr>
        <w:t>Deeplight</w:t>
      </w:r>
      <w:r w:rsidRPr="00D3567F">
        <w:rPr>
          <w:rFonts w:ascii="Times New Roman" w:hAnsi="Times New Roman" w:cs="Times New Roman"/>
          <w:sz w:val="24"/>
          <w:szCs w:val="24"/>
        </w:rPr>
        <w:t xml:space="preserve"> can achieve a goodput of approximately </w:t>
      </w:r>
      <w:r w:rsidR="00045A5B" w:rsidRPr="00D3567F">
        <w:rPr>
          <w:rFonts w:ascii="Times New Roman" w:hAnsi="Times New Roman" w:cs="Times New Roman"/>
          <w:sz w:val="24"/>
          <w:szCs w:val="24"/>
        </w:rPr>
        <w:t>8</w:t>
      </w:r>
      <w:r w:rsidRPr="00D3567F">
        <w:rPr>
          <w:rFonts w:ascii="Times New Roman" w:hAnsi="Times New Roman" w:cs="Times New Roman"/>
          <w:sz w:val="24"/>
          <w:szCs w:val="24"/>
        </w:rPr>
        <w:t xml:space="preserve"> Kbps, with a distortion/flickering perception score of </w:t>
      </w:r>
      <w:r w:rsidR="00211725" w:rsidRPr="00D3567F">
        <w:rPr>
          <w:rFonts w:ascii="Times New Roman" w:hAnsi="Times New Roman" w:cs="Times New Roman"/>
          <w:sz w:val="24"/>
          <w:szCs w:val="24"/>
        </w:rPr>
        <w:t>3.84</w:t>
      </w:r>
      <w:r w:rsidR="00B57B82" w:rsidRPr="00D3567F">
        <w:rPr>
          <w:rFonts w:ascii="Times New Roman" w:hAnsi="Times New Roman" w:cs="Times New Roman"/>
          <w:sz w:val="24"/>
          <w:szCs w:val="24"/>
        </w:rPr>
        <w:t xml:space="preserve"> (mean opinion score)</w:t>
      </w:r>
      <w:r w:rsidRPr="00D3567F">
        <w:rPr>
          <w:rFonts w:ascii="Times New Roman" w:hAnsi="Times New Roman" w:cs="Times New Roman"/>
          <w:sz w:val="24"/>
          <w:szCs w:val="24"/>
        </w:rPr>
        <w:t xml:space="preserve">, an improvement of over </w:t>
      </w:r>
      <w:r w:rsidR="00B57B82" w:rsidRPr="00D3567F">
        <w:rPr>
          <w:rFonts w:ascii="Times New Roman" w:hAnsi="Times New Roman" w:cs="Times New Roman"/>
          <w:sz w:val="24"/>
          <w:szCs w:val="24"/>
        </w:rPr>
        <w:t>200</w:t>
      </w:r>
      <w:r w:rsidRPr="00D3567F">
        <w:rPr>
          <w:rFonts w:ascii="Times New Roman" w:hAnsi="Times New Roman" w:cs="Times New Roman"/>
          <w:sz w:val="24"/>
          <w:szCs w:val="24"/>
        </w:rPr>
        <w:t>% of state-of-the-art techniques such as HiLight (</w:t>
      </w:r>
      <w:r w:rsidR="00B57B82" w:rsidRPr="00D3567F">
        <w:rPr>
          <w:rFonts w:ascii="Times New Roman" w:hAnsi="Times New Roman" w:cs="Times New Roman"/>
          <w:sz w:val="24"/>
          <w:szCs w:val="24"/>
        </w:rPr>
        <w:t>4</w:t>
      </w:r>
      <w:r w:rsidRPr="00D3567F">
        <w:rPr>
          <w:rFonts w:ascii="Times New Roman" w:hAnsi="Times New Roman" w:cs="Times New Roman"/>
          <w:sz w:val="24"/>
          <w:szCs w:val="24"/>
        </w:rPr>
        <w:t>Kbps) and Chromacode (</w:t>
      </w:r>
      <w:r w:rsidR="00B57B82" w:rsidRPr="00D3567F">
        <w:rPr>
          <w:rFonts w:ascii="Times New Roman" w:hAnsi="Times New Roman" w:cs="Times New Roman"/>
          <w:sz w:val="24"/>
          <w:szCs w:val="24"/>
        </w:rPr>
        <w:t>4</w:t>
      </w:r>
      <w:r w:rsidRPr="00D3567F">
        <w:rPr>
          <w:rFonts w:ascii="Times New Roman" w:hAnsi="Times New Roman" w:cs="Times New Roman"/>
          <w:sz w:val="24"/>
          <w:szCs w:val="24"/>
        </w:rPr>
        <w:t>Kbps).</w:t>
      </w:r>
    </w:p>
    <w:p w14:paraId="138263B2" w14:textId="77777777" w:rsidR="00026DEB" w:rsidRPr="00026DEB" w:rsidRDefault="00026DEB">
      <w:pPr>
        <w:spacing w:line="360" w:lineRule="auto"/>
        <w:jc w:val="both"/>
        <w:rPr>
          <w:rFonts w:ascii="Times New Roman" w:hAnsi="Times New Roman" w:cs="Times New Roman"/>
          <w:sz w:val="24"/>
          <w:szCs w:val="24"/>
        </w:rPr>
        <w:pPrChange w:id="167" w:author="Jayatilaka Gihan" w:date="2020-03-01T09:50:00Z">
          <w:pPr>
            <w:jc w:val="both"/>
          </w:pPr>
        </w:pPrChange>
      </w:pPr>
    </w:p>
    <w:p w14:paraId="40E05FB8" w14:textId="4A8D5CF4" w:rsidR="00026DEB" w:rsidRPr="00026DEB" w:rsidRDefault="00026DEB">
      <w:pPr>
        <w:spacing w:line="360" w:lineRule="auto"/>
        <w:jc w:val="both"/>
        <w:rPr>
          <w:rFonts w:ascii="Times New Roman" w:hAnsi="Times New Roman" w:cs="Times New Roman"/>
          <w:sz w:val="24"/>
          <w:szCs w:val="24"/>
        </w:rPr>
        <w:pPrChange w:id="168" w:author="Jayatilaka Gihan" w:date="2020-03-01T09:50:00Z">
          <w:pPr>
            <w:jc w:val="both"/>
          </w:pPr>
        </w:pPrChange>
      </w:pPr>
      <w:r w:rsidRPr="00026DEB">
        <w:rPr>
          <w:rFonts w:ascii="Times New Roman" w:hAnsi="Times New Roman" w:cs="Times New Roman"/>
          <w:sz w:val="24"/>
          <w:szCs w:val="24"/>
        </w:rPr>
        <w:t xml:space="preserve">We emphasize again that </w:t>
      </w:r>
      <w:r w:rsidR="003C168A">
        <w:rPr>
          <w:rFonts w:ascii="Times New Roman" w:hAnsi="Times New Roman" w:cs="Times New Roman"/>
          <w:sz w:val="24"/>
          <w:szCs w:val="24"/>
        </w:rPr>
        <w:t>Deeplight</w:t>
      </w:r>
      <w:r w:rsidRPr="00026DEB">
        <w:rPr>
          <w:rFonts w:ascii="Times New Roman" w:hAnsi="Times New Roman" w:cs="Times New Roman"/>
          <w:sz w:val="24"/>
          <w:szCs w:val="24"/>
        </w:rPr>
        <w:t xml:space="preserve"> is a system that builds on, instead of competing with, prior core SCC technologies such as HiLight and ChromaCode. </w:t>
      </w:r>
      <w:r w:rsidR="00F63A49">
        <w:rPr>
          <w:rFonts w:ascii="Times New Roman" w:hAnsi="Times New Roman" w:cs="Times New Roman"/>
          <w:sz w:val="24"/>
          <w:szCs w:val="24"/>
        </w:rPr>
        <w:t>Deeplight</w:t>
      </w:r>
      <w:r w:rsidRPr="00026DEB">
        <w:rPr>
          <w:rFonts w:ascii="Times New Roman" w:hAnsi="Times New Roman" w:cs="Times New Roman"/>
          <w:sz w:val="24"/>
          <w:szCs w:val="24"/>
        </w:rPr>
        <w:t xml:space="preserve"> is notable for selectively introducing DNN pipelines into the decoding technique, and for demonstrating that such DNN-based approaches are more robust than pure signal processing-based approaches under real world noise and impairments.</w:t>
      </w:r>
    </w:p>
    <w:p w14:paraId="5AA12AE6" w14:textId="77777777" w:rsidR="008307A1" w:rsidRDefault="008307A1">
      <w:pPr>
        <w:spacing w:line="360" w:lineRule="auto"/>
        <w:jc w:val="both"/>
        <w:rPr>
          <w:rFonts w:ascii="Times New Roman" w:hAnsi="Times New Roman" w:cs="Times New Roman"/>
          <w:sz w:val="24"/>
          <w:szCs w:val="24"/>
        </w:rPr>
        <w:pPrChange w:id="169" w:author="Jayatilaka Gihan" w:date="2020-03-01T09:50:00Z">
          <w:pPr>
            <w:jc w:val="both"/>
          </w:pPr>
        </w:pPrChange>
      </w:pPr>
    </w:p>
    <w:p w14:paraId="6FBAA579" w14:textId="4F612C79" w:rsidR="008307A1" w:rsidRPr="008307A1" w:rsidRDefault="002860A1">
      <w:pPr>
        <w:spacing w:line="360" w:lineRule="auto"/>
        <w:jc w:val="center"/>
        <w:rPr>
          <w:rFonts w:ascii="Times New Roman" w:hAnsi="Times New Roman" w:cs="Times New Roman"/>
          <w:sz w:val="24"/>
          <w:szCs w:val="24"/>
        </w:rPr>
        <w:pPrChange w:id="170" w:author="Jayatilaka Gihan" w:date="2020-03-01T09:50:00Z">
          <w:pPr>
            <w:jc w:val="center"/>
          </w:pPr>
        </w:pPrChange>
      </w:pPr>
      <w:r>
        <w:rPr>
          <w:rFonts w:ascii="Times New Roman" w:hAnsi="Times New Roman" w:cs="Times New Roman"/>
          <w:noProof/>
          <w:sz w:val="24"/>
          <w:szCs w:val="24"/>
        </w:rPr>
        <w:drawing>
          <wp:inline distT="0" distB="0" distL="0" distR="0" wp14:anchorId="5DF3F4F3" wp14:editId="6D1A00E4">
            <wp:extent cx="5734050" cy="2324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1.PNG"/>
                    <pic:cNvPicPr/>
                  </pic:nvPicPr>
                  <pic:blipFill rotWithShape="1">
                    <a:blip r:embed="rId17">
                      <a:extLst>
                        <a:ext uri="{28A0092B-C50C-407E-A947-70E740481C1C}">
                          <a14:useLocalDpi xmlns:a14="http://schemas.microsoft.com/office/drawing/2010/main" val="0"/>
                        </a:ext>
                      </a:extLst>
                    </a:blip>
                    <a:srcRect l="1603" t="2751" r="1923" b="1363"/>
                    <a:stretch/>
                  </pic:blipFill>
                  <pic:spPr bwMode="auto">
                    <a:xfrm>
                      <a:off x="0" y="0"/>
                      <a:ext cx="5734050" cy="2324100"/>
                    </a:xfrm>
                    <a:prstGeom prst="rect">
                      <a:avLst/>
                    </a:prstGeom>
                    <a:ln>
                      <a:noFill/>
                    </a:ln>
                    <a:extLst>
                      <a:ext uri="{53640926-AAD7-44D8-BBD7-CCE9431645EC}">
                        <a14:shadowObscured xmlns:a14="http://schemas.microsoft.com/office/drawing/2010/main"/>
                      </a:ext>
                    </a:extLst>
                  </pic:spPr>
                </pic:pic>
              </a:graphicData>
            </a:graphic>
          </wp:inline>
        </w:drawing>
      </w:r>
    </w:p>
    <w:p w14:paraId="2163CAE2" w14:textId="5225BB51" w:rsidR="008307A1" w:rsidRPr="004F490F" w:rsidRDefault="002860A1">
      <w:pPr>
        <w:spacing w:line="360" w:lineRule="auto"/>
        <w:jc w:val="center"/>
        <w:rPr>
          <w:rFonts w:ascii="Times New Roman" w:hAnsi="Times New Roman" w:cs="Times New Roman"/>
          <w:sz w:val="24"/>
          <w:szCs w:val="24"/>
        </w:rPr>
        <w:pPrChange w:id="171" w:author="Jayatilaka Gihan" w:date="2020-03-01T09:50:00Z">
          <w:pPr>
            <w:jc w:val="center"/>
          </w:pPr>
        </w:pPrChange>
      </w:pPr>
      <w:r w:rsidRPr="004F490F">
        <w:rPr>
          <w:rFonts w:ascii="Times New Roman" w:hAnsi="Times New Roman" w:cs="Times New Roman"/>
          <w:sz w:val="24"/>
          <w:szCs w:val="24"/>
        </w:rPr>
        <w:t xml:space="preserve">Figure 2.1 </w:t>
      </w:r>
      <w:r w:rsidR="008307A1" w:rsidRPr="004F490F">
        <w:rPr>
          <w:rFonts w:ascii="Times New Roman" w:hAnsi="Times New Roman" w:cs="Times New Roman"/>
          <w:sz w:val="24"/>
          <w:szCs w:val="24"/>
        </w:rPr>
        <w:t>Conceptual illustration of Screen-Camera Communication (SCC)</w:t>
      </w:r>
    </w:p>
    <w:p w14:paraId="139FC36C" w14:textId="58ACBBF6" w:rsidR="00EA75D5" w:rsidRDefault="00EA75D5">
      <w:pPr>
        <w:spacing w:line="360" w:lineRule="auto"/>
        <w:jc w:val="both"/>
        <w:rPr>
          <w:rFonts w:ascii="Times New Roman" w:hAnsi="Times New Roman" w:cs="Times New Roman"/>
          <w:sz w:val="24"/>
          <w:szCs w:val="24"/>
        </w:rPr>
        <w:pPrChange w:id="172" w:author="Jayatilaka Gihan" w:date="2020-03-01T09:50:00Z">
          <w:pPr>
            <w:jc w:val="both"/>
          </w:pPr>
        </w:pPrChange>
      </w:pPr>
    </w:p>
    <w:p w14:paraId="18BE5417" w14:textId="1CF0612A" w:rsidR="00EA75D5" w:rsidRPr="0003155E" w:rsidRDefault="00EA75D5">
      <w:pPr>
        <w:pStyle w:val="Heading2"/>
        <w:spacing w:line="360" w:lineRule="auto"/>
        <w:jc w:val="both"/>
        <w:rPr>
          <w:rFonts w:ascii="Times New Roman" w:hAnsi="Times New Roman" w:cs="Times New Roman"/>
          <w:b/>
          <w:color w:val="auto"/>
          <w:sz w:val="24"/>
          <w:szCs w:val="24"/>
        </w:rPr>
        <w:pPrChange w:id="173" w:author="Jayatilaka Gihan" w:date="2020-03-01T09:50:00Z">
          <w:pPr>
            <w:pStyle w:val="Heading2"/>
          </w:pPr>
        </w:pPrChange>
      </w:pPr>
      <w:bookmarkStart w:id="174" w:name="_Toc33954170"/>
      <w:bookmarkStart w:id="175" w:name="_Toc33954282"/>
      <w:r w:rsidRPr="0003155E">
        <w:rPr>
          <w:rFonts w:ascii="Times New Roman" w:hAnsi="Times New Roman" w:cs="Times New Roman"/>
          <w:b/>
          <w:color w:val="auto"/>
          <w:sz w:val="24"/>
          <w:szCs w:val="24"/>
        </w:rPr>
        <w:t>2.4. BACKGROUND OF SCREEN CAMERA COMMUNICATION</w:t>
      </w:r>
      <w:bookmarkEnd w:id="174"/>
      <w:bookmarkEnd w:id="175"/>
    </w:p>
    <w:p w14:paraId="001D4EC6" w14:textId="7318C805" w:rsidR="008307A1" w:rsidRPr="008307A1" w:rsidRDefault="008307A1">
      <w:pPr>
        <w:spacing w:line="360" w:lineRule="auto"/>
        <w:jc w:val="both"/>
        <w:rPr>
          <w:rFonts w:ascii="Times New Roman" w:hAnsi="Times New Roman" w:cs="Times New Roman"/>
          <w:sz w:val="24"/>
          <w:szCs w:val="24"/>
        </w:rPr>
        <w:pPrChange w:id="176" w:author="Jayatilaka Gihan" w:date="2020-03-01T09:50:00Z">
          <w:pPr>
            <w:jc w:val="both"/>
          </w:pPr>
        </w:pPrChange>
      </w:pPr>
      <w:r w:rsidRPr="008307A1">
        <w:rPr>
          <w:rFonts w:ascii="Times New Roman" w:hAnsi="Times New Roman" w:cs="Times New Roman"/>
          <w:sz w:val="24"/>
          <w:szCs w:val="24"/>
        </w:rPr>
        <w:t xml:space="preserve">Screen-Camera communication (SCC) is an emerging variant of visible light communication (VLC). In pure VLC, there is often a single light source (e.g., an LED bulb) and the aim is to ensure no humanly-perceptible change in the </w:t>
      </w:r>
      <w:r w:rsidRPr="00BF4DA4">
        <w:rPr>
          <w:rFonts w:ascii="Times New Roman" w:hAnsi="Times New Roman" w:cs="Times New Roman"/>
          <w:i/>
          <w:sz w:val="24"/>
          <w:szCs w:val="24"/>
        </w:rPr>
        <w:t>ambient</w:t>
      </w:r>
      <w:r w:rsidRPr="008307A1">
        <w:rPr>
          <w:rFonts w:ascii="Times New Roman" w:hAnsi="Times New Roman" w:cs="Times New Roman"/>
          <w:sz w:val="24"/>
          <w:szCs w:val="24"/>
        </w:rPr>
        <w:t xml:space="preserve"> illumination. In contrast, SCC involves a large multi-pixel screen (hence, potentially tens of thousands of independently controllable light sources (LEDs), with potentially multiple encodable objects). Moreover, unlike a photodiode receiver that can measure only an aggregated light intensity, a camera sensor can record the luminance of different parts of the screen independently. Finally, because the light source is a display screen that is directly viewed by a human </w:t>
      </w:r>
      <w:r w:rsidRPr="008307A1">
        <w:rPr>
          <w:rFonts w:ascii="Times New Roman" w:hAnsi="Times New Roman" w:cs="Times New Roman"/>
          <w:sz w:val="24"/>
          <w:szCs w:val="24"/>
        </w:rPr>
        <w:lastRenderedPageBreak/>
        <w:t>observer (e.g., an advertising display in a mall), it is important that the display content itself (and not just the ambient illumination changes) remain below the threshold of human perception.</w:t>
      </w:r>
    </w:p>
    <w:p w14:paraId="3118F29A" w14:textId="05D0B37A" w:rsidR="008307A1" w:rsidRPr="008307A1" w:rsidRDefault="008307A1">
      <w:pPr>
        <w:spacing w:line="360" w:lineRule="auto"/>
        <w:jc w:val="both"/>
        <w:rPr>
          <w:rFonts w:ascii="Times New Roman" w:hAnsi="Times New Roman" w:cs="Times New Roman"/>
          <w:sz w:val="24"/>
          <w:szCs w:val="24"/>
        </w:rPr>
        <w:pPrChange w:id="177" w:author="Jayatilaka Gihan" w:date="2020-03-01T09:50:00Z">
          <w:pPr>
            <w:jc w:val="both"/>
          </w:pPr>
        </w:pPrChange>
      </w:pPr>
      <w:r w:rsidRPr="008307A1">
        <w:rPr>
          <w:rFonts w:ascii="Times New Roman" w:hAnsi="Times New Roman" w:cs="Times New Roman"/>
          <w:sz w:val="24"/>
          <w:szCs w:val="24"/>
        </w:rPr>
        <w:t xml:space="preserve">The basic idea of SCC is derived from the concept of digital watermarking and is illustrated in Figure </w:t>
      </w:r>
      <w:r w:rsidR="00BF4DA4">
        <w:rPr>
          <w:rFonts w:ascii="Times New Roman" w:hAnsi="Times New Roman" w:cs="Times New Roman"/>
          <w:sz w:val="24"/>
          <w:szCs w:val="24"/>
        </w:rPr>
        <w:t>2.1</w:t>
      </w:r>
      <w:r w:rsidRPr="008307A1">
        <w:rPr>
          <w:rFonts w:ascii="Times New Roman" w:hAnsi="Times New Roman" w:cs="Times New Roman"/>
          <w:sz w:val="24"/>
          <w:szCs w:val="24"/>
        </w:rPr>
        <w:t xml:space="preserve">. At the display screen or </w:t>
      </w:r>
      <w:r w:rsidRPr="00BF4DA4">
        <w:rPr>
          <w:rFonts w:ascii="Times New Roman" w:hAnsi="Times New Roman" w:cs="Times New Roman"/>
          <w:i/>
          <w:sz w:val="24"/>
          <w:szCs w:val="24"/>
        </w:rPr>
        <w:t>transmitter</w:t>
      </w:r>
      <w:r w:rsidR="00BF4DA4">
        <w:rPr>
          <w:rFonts w:ascii="Times New Roman" w:hAnsi="Times New Roman" w:cs="Times New Roman"/>
          <w:sz w:val="24"/>
          <w:szCs w:val="24"/>
        </w:rPr>
        <w:t xml:space="preserve"> </w:t>
      </w:r>
      <w:r w:rsidRPr="008307A1">
        <w:rPr>
          <w:rFonts w:ascii="Times New Roman" w:hAnsi="Times New Roman" w:cs="Times New Roman"/>
          <w:sz w:val="24"/>
          <w:szCs w:val="24"/>
        </w:rPr>
        <w:t xml:space="preserve">end, the set of image pixels is logically divided into rectangular grids, where each grid represents one encoded bit. Consider an image of resolution rows </w:t>
      </w:r>
      <w:r w:rsidR="00BF4DA4">
        <w:rPr>
          <w:rFonts w:ascii="Times New Roman" w:hAnsi="Times New Roman" w:cs="Times New Roman"/>
          <w:sz w:val="24"/>
          <w:szCs w:val="24"/>
        </w:rPr>
        <w:t>x</w:t>
      </w:r>
      <w:r w:rsidRPr="008307A1">
        <w:rPr>
          <w:rFonts w:ascii="Times New Roman" w:hAnsi="Times New Roman" w:cs="Times New Roman"/>
          <w:sz w:val="24"/>
          <w:szCs w:val="24"/>
        </w:rPr>
        <w:t xml:space="preserve"> cols pixels, divided into  equal-sized rectangular grids of N</w:t>
      </w:r>
      <w:r w:rsidR="00BF4DA4">
        <w:rPr>
          <w:rFonts w:ascii="Times New Roman" w:hAnsi="Times New Roman" w:cs="Times New Roman"/>
          <w:sz w:val="24"/>
          <w:szCs w:val="24"/>
        </w:rPr>
        <w:t>x</w:t>
      </w:r>
      <w:r w:rsidRPr="008307A1">
        <w:rPr>
          <w:rFonts w:ascii="Times New Roman" w:hAnsi="Times New Roman" w:cs="Times New Roman"/>
          <w:sz w:val="24"/>
          <w:szCs w:val="24"/>
        </w:rPr>
        <w:t>M.</w:t>
      </w:r>
    </w:p>
    <w:p w14:paraId="251FB984" w14:textId="67732B32" w:rsidR="008307A1" w:rsidRPr="008307A1" w:rsidRDefault="008307A1">
      <w:pPr>
        <w:spacing w:line="360" w:lineRule="auto"/>
        <w:jc w:val="both"/>
        <w:rPr>
          <w:rFonts w:ascii="Times New Roman" w:hAnsi="Times New Roman" w:cs="Times New Roman"/>
          <w:sz w:val="24"/>
          <w:szCs w:val="24"/>
        </w:rPr>
        <w:pPrChange w:id="178" w:author="Jayatilaka Gihan" w:date="2020-03-01T09:50:00Z">
          <w:pPr>
            <w:jc w:val="both"/>
          </w:pPr>
        </w:pPrChange>
      </w:pPr>
      <w:r w:rsidRPr="008307A1">
        <w:rPr>
          <w:rFonts w:ascii="Times New Roman" w:hAnsi="Times New Roman" w:cs="Times New Roman"/>
          <w:sz w:val="24"/>
          <w:szCs w:val="24"/>
        </w:rPr>
        <w:t xml:space="preserve">By appropriately modifying the attributes (e.g. pixel intensity) of the constituent pixels, information can be </w:t>
      </w:r>
      <w:r w:rsidRPr="00BF4DA4">
        <w:rPr>
          <w:rFonts w:ascii="Times New Roman" w:hAnsi="Times New Roman" w:cs="Times New Roman"/>
          <w:i/>
          <w:sz w:val="24"/>
          <w:szCs w:val="24"/>
        </w:rPr>
        <w:t>encoded</w:t>
      </w:r>
      <w:r w:rsidRPr="008307A1">
        <w:rPr>
          <w:rFonts w:ascii="Times New Roman" w:hAnsi="Times New Roman" w:cs="Times New Roman"/>
          <w:sz w:val="24"/>
          <w:szCs w:val="24"/>
        </w:rPr>
        <w:t xml:space="preserve"> or </w:t>
      </w:r>
      <w:r w:rsidRPr="00BF4DA4">
        <w:rPr>
          <w:rFonts w:ascii="Times New Roman" w:hAnsi="Times New Roman" w:cs="Times New Roman"/>
          <w:i/>
          <w:sz w:val="24"/>
          <w:szCs w:val="24"/>
        </w:rPr>
        <w:t>embedded</w:t>
      </w:r>
      <w:r w:rsidRPr="008307A1">
        <w:rPr>
          <w:rFonts w:ascii="Times New Roman" w:hAnsi="Times New Roman" w:cs="Times New Roman"/>
          <w:sz w:val="24"/>
          <w:szCs w:val="24"/>
        </w:rPr>
        <w:t xml:space="preserve"> into each grid. The pixel intensity variation can be as simple as adding (representing a `1') or subtracting (representing a `0') a </w:t>
      </w:r>
      <w:r w:rsidR="00BF4DA4">
        <w:rPr>
          <w:rFonts w:ascii="Times New Roman" w:hAnsi="Times New Roman" w:cs="Times New Roman"/>
          <w:sz w:val="24"/>
          <w:szCs w:val="24"/>
        </w:rPr>
        <w:t>∆</w:t>
      </w:r>
      <w:r w:rsidRPr="008307A1">
        <w:rPr>
          <w:rFonts w:ascii="Times New Roman" w:hAnsi="Times New Roman" w:cs="Times New Roman"/>
          <w:sz w:val="24"/>
          <w:szCs w:val="24"/>
        </w:rPr>
        <w:t xml:space="preserve"> value from the intensity value of each pixel in a specific grid. The displayed content becomes a carrier of N</w:t>
      </w:r>
      <w:r w:rsidR="00FE1544">
        <w:rPr>
          <w:rFonts w:ascii="Times New Roman" w:hAnsi="Times New Roman" w:cs="Times New Roman"/>
          <w:sz w:val="24"/>
          <w:szCs w:val="24"/>
        </w:rPr>
        <w:t>x</w:t>
      </w:r>
      <w:r w:rsidRPr="008307A1">
        <w:rPr>
          <w:rFonts w:ascii="Times New Roman" w:hAnsi="Times New Roman" w:cs="Times New Roman"/>
          <w:sz w:val="24"/>
          <w:szCs w:val="24"/>
        </w:rPr>
        <w:t xml:space="preserve">M bits of information. Of course, the embedding process must ensure that while each grid carries information, the modifications to the original pixels remain </w:t>
      </w:r>
      <w:r w:rsidR="00FE1544">
        <w:rPr>
          <w:rFonts w:ascii="Times New Roman" w:hAnsi="Times New Roman" w:cs="Times New Roman"/>
          <w:sz w:val="24"/>
          <w:szCs w:val="24"/>
        </w:rPr>
        <w:t>“</w:t>
      </w:r>
      <w:r w:rsidRPr="008307A1">
        <w:rPr>
          <w:rFonts w:ascii="Times New Roman" w:hAnsi="Times New Roman" w:cs="Times New Roman"/>
          <w:sz w:val="24"/>
          <w:szCs w:val="24"/>
        </w:rPr>
        <w:t>hidden</w:t>
      </w:r>
      <w:r w:rsidR="00FE1544">
        <w:rPr>
          <w:rFonts w:ascii="Times New Roman" w:hAnsi="Times New Roman" w:cs="Times New Roman"/>
          <w:sz w:val="24"/>
          <w:szCs w:val="24"/>
        </w:rPr>
        <w:t>”</w:t>
      </w:r>
      <w:r w:rsidRPr="008307A1">
        <w:rPr>
          <w:rFonts w:ascii="Times New Roman" w:hAnsi="Times New Roman" w:cs="Times New Roman"/>
          <w:sz w:val="24"/>
          <w:szCs w:val="24"/>
        </w:rPr>
        <w:t xml:space="preserve">--i.e., are imperceptible to the human eye. However, the camera (i.e., the </w:t>
      </w:r>
      <w:r w:rsidRPr="00FE1544">
        <w:rPr>
          <w:rFonts w:ascii="Times New Roman" w:hAnsi="Times New Roman" w:cs="Times New Roman"/>
          <w:i/>
          <w:sz w:val="24"/>
          <w:szCs w:val="24"/>
        </w:rPr>
        <w:t>receiver</w:t>
      </w:r>
      <w:r w:rsidRPr="008307A1">
        <w:rPr>
          <w:rFonts w:ascii="Times New Roman" w:hAnsi="Times New Roman" w:cs="Times New Roman"/>
          <w:sz w:val="24"/>
          <w:szCs w:val="24"/>
        </w:rPr>
        <w:t xml:space="preserve"> device) is able to decode the original embedded information from its captured images. While watermarking systems involve the lossless (e.g., file transfer) of the encoded content, SCC differs in use of a camera sensor to capture a potentially-modified image, with the decoding applied on this </w:t>
      </w:r>
      <w:r w:rsidRPr="00FE1544">
        <w:rPr>
          <w:rFonts w:ascii="Times New Roman" w:hAnsi="Times New Roman" w:cs="Times New Roman"/>
          <w:i/>
          <w:sz w:val="24"/>
          <w:szCs w:val="24"/>
        </w:rPr>
        <w:t>camera-captured</w:t>
      </w:r>
      <w:r w:rsidRPr="008307A1">
        <w:rPr>
          <w:rFonts w:ascii="Times New Roman" w:hAnsi="Times New Roman" w:cs="Times New Roman"/>
          <w:sz w:val="24"/>
          <w:szCs w:val="24"/>
        </w:rPr>
        <w:t xml:space="preserve"> image. The use of a camera sensor in the real world introduces distortive effects such as non-linear camera optics, effects of ambient lighting and motion artifacts (caused by the mobility of the camera-embedded device).</w:t>
      </w:r>
    </w:p>
    <w:p w14:paraId="4D1CBFF0" w14:textId="77777777" w:rsidR="008307A1" w:rsidRPr="008307A1" w:rsidRDefault="008307A1">
      <w:pPr>
        <w:spacing w:line="360" w:lineRule="auto"/>
        <w:jc w:val="both"/>
        <w:rPr>
          <w:rFonts w:ascii="Times New Roman" w:hAnsi="Times New Roman" w:cs="Times New Roman"/>
          <w:sz w:val="24"/>
          <w:szCs w:val="24"/>
        </w:rPr>
        <w:pPrChange w:id="179" w:author="Jayatilaka Gihan" w:date="2020-03-01T09:50:00Z">
          <w:pPr>
            <w:jc w:val="both"/>
          </w:pPr>
        </w:pPrChange>
      </w:pPr>
    </w:p>
    <w:p w14:paraId="62FC42DC" w14:textId="76E31B9F" w:rsidR="008307A1" w:rsidRPr="008307A1" w:rsidRDefault="008307A1">
      <w:pPr>
        <w:spacing w:line="360" w:lineRule="auto"/>
        <w:jc w:val="both"/>
        <w:rPr>
          <w:rFonts w:ascii="Times New Roman" w:hAnsi="Times New Roman" w:cs="Times New Roman"/>
          <w:sz w:val="24"/>
          <w:szCs w:val="24"/>
        </w:rPr>
        <w:pPrChange w:id="180" w:author="Jayatilaka Gihan" w:date="2020-03-01T09:50:00Z">
          <w:pPr>
            <w:jc w:val="both"/>
          </w:pPr>
        </w:pPrChange>
      </w:pPr>
      <w:r w:rsidRPr="008307A1">
        <w:rPr>
          <w:rFonts w:ascii="Times New Roman" w:hAnsi="Times New Roman" w:cs="Times New Roman"/>
          <w:sz w:val="24"/>
          <w:szCs w:val="24"/>
        </w:rPr>
        <w:t xml:space="preserve">If each pixel is modulated with a </w:t>
      </w:r>
      <w:r w:rsidR="00FE1544">
        <w:rPr>
          <w:rFonts w:ascii="Times New Roman" w:hAnsi="Times New Roman" w:cs="Times New Roman"/>
          <w:sz w:val="24"/>
          <w:szCs w:val="24"/>
        </w:rPr>
        <w:t>+-∆</w:t>
      </w:r>
      <w:r w:rsidRPr="008307A1">
        <w:rPr>
          <w:rFonts w:ascii="Times New Roman" w:hAnsi="Times New Roman" w:cs="Times New Roman"/>
          <w:sz w:val="24"/>
          <w:szCs w:val="24"/>
        </w:rPr>
        <w:t xml:space="preserve">, it is possible to communicate rows </w:t>
      </w:r>
      <w:r w:rsidR="00FE1544">
        <w:rPr>
          <w:rFonts w:ascii="Times New Roman" w:hAnsi="Times New Roman" w:cs="Times New Roman"/>
          <w:sz w:val="24"/>
          <w:szCs w:val="24"/>
        </w:rPr>
        <w:t>x</w:t>
      </w:r>
      <w:r w:rsidRPr="008307A1">
        <w:rPr>
          <w:rFonts w:ascii="Times New Roman" w:hAnsi="Times New Roman" w:cs="Times New Roman"/>
          <w:sz w:val="24"/>
          <w:szCs w:val="24"/>
        </w:rPr>
        <w:t xml:space="preserve"> cols number of bits per frame. Considering the </w:t>
      </w:r>
      <w:r w:rsidR="00FE1544" w:rsidRPr="008307A1">
        <w:rPr>
          <w:rFonts w:ascii="Times New Roman" w:hAnsi="Times New Roman" w:cs="Times New Roman"/>
          <w:sz w:val="24"/>
          <w:szCs w:val="24"/>
        </w:rPr>
        <w:t>high-resolution</w:t>
      </w:r>
      <w:r w:rsidRPr="008307A1">
        <w:rPr>
          <w:rFonts w:ascii="Times New Roman" w:hAnsi="Times New Roman" w:cs="Times New Roman"/>
          <w:sz w:val="24"/>
          <w:szCs w:val="24"/>
        </w:rPr>
        <w:t xml:space="preserve"> capability of current day cameras, SCC can theoretically communicate 10s of Megabits/frame, thereby achieving throughput values of tens-hundreds Mbps with even 30fps video frame rates. Accurately determining the change in an </w:t>
      </w:r>
      <w:r w:rsidRPr="00FE1544">
        <w:rPr>
          <w:rFonts w:ascii="Times New Roman" w:hAnsi="Times New Roman" w:cs="Times New Roman"/>
          <w:i/>
          <w:sz w:val="24"/>
          <w:szCs w:val="24"/>
        </w:rPr>
        <w:t>individual</w:t>
      </w:r>
      <w:r w:rsidRPr="008307A1">
        <w:rPr>
          <w:rFonts w:ascii="Times New Roman" w:hAnsi="Times New Roman" w:cs="Times New Roman"/>
          <w:sz w:val="24"/>
          <w:szCs w:val="24"/>
        </w:rPr>
        <w:t xml:space="preserve"> pixel's value (without any a-priori knowledge of the image content) is, of course, effectively impossible--accordingly, each bit is encoded across multiple bits, with a proportionate reduction in throughput. While decoding accuracy can then be increased by use of a larger </w:t>
      </w:r>
      <w:r w:rsidR="00FE1544">
        <w:rPr>
          <w:rFonts w:ascii="Times New Roman" w:hAnsi="Times New Roman" w:cs="Times New Roman"/>
          <w:sz w:val="24"/>
          <w:szCs w:val="24"/>
        </w:rPr>
        <w:t>∆</w:t>
      </w:r>
      <w:r w:rsidRPr="008307A1">
        <w:rPr>
          <w:rFonts w:ascii="Times New Roman" w:hAnsi="Times New Roman" w:cs="Times New Roman"/>
          <w:sz w:val="24"/>
          <w:szCs w:val="24"/>
        </w:rPr>
        <w:t>, this leads to greater per-pixel/grid distortion, resulting in the human eye perceiving a flickering chessboard-like pattern. Thus, the central challenge in SCC is to achieve higher throughput (without the grid size becoming too small to permit accurate decoding) while avoiding perceptions of flicker.</w:t>
      </w:r>
    </w:p>
    <w:p w14:paraId="0111003F" w14:textId="77777777" w:rsidR="008307A1" w:rsidRPr="008307A1" w:rsidRDefault="008307A1">
      <w:pPr>
        <w:spacing w:line="360" w:lineRule="auto"/>
        <w:jc w:val="both"/>
        <w:rPr>
          <w:rFonts w:ascii="Times New Roman" w:hAnsi="Times New Roman" w:cs="Times New Roman"/>
          <w:sz w:val="24"/>
          <w:szCs w:val="24"/>
        </w:rPr>
        <w:pPrChange w:id="181" w:author="Jayatilaka Gihan" w:date="2020-03-01T09:50:00Z">
          <w:pPr>
            <w:jc w:val="both"/>
          </w:pPr>
        </w:pPrChange>
      </w:pPr>
    </w:p>
    <w:p w14:paraId="77B6903F" w14:textId="17B4A9F1" w:rsidR="00FE1544" w:rsidRPr="008307A1" w:rsidRDefault="00916E40">
      <w:pPr>
        <w:spacing w:line="360" w:lineRule="auto"/>
        <w:jc w:val="center"/>
        <w:rPr>
          <w:rFonts w:ascii="Times New Roman" w:hAnsi="Times New Roman" w:cs="Times New Roman"/>
          <w:sz w:val="24"/>
          <w:szCs w:val="24"/>
        </w:rPr>
        <w:pPrChange w:id="182" w:author="Jayatilaka Gihan" w:date="2020-03-01T09:50:00Z">
          <w:pPr>
            <w:jc w:val="center"/>
          </w:pPr>
        </w:pPrChange>
      </w:pPr>
      <w:r>
        <w:rPr>
          <w:rFonts w:ascii="Times New Roman" w:hAnsi="Times New Roman" w:cs="Times New Roman"/>
          <w:noProof/>
          <w:sz w:val="24"/>
          <w:szCs w:val="24"/>
        </w:rPr>
        <w:lastRenderedPageBreak/>
        <w:drawing>
          <wp:inline distT="0" distB="0" distL="0" distR="0" wp14:anchorId="08E84744" wp14:editId="3F40D060">
            <wp:extent cx="5943600" cy="2522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522220"/>
                    </a:xfrm>
                    <a:prstGeom prst="rect">
                      <a:avLst/>
                    </a:prstGeom>
                  </pic:spPr>
                </pic:pic>
              </a:graphicData>
            </a:graphic>
          </wp:inline>
        </w:drawing>
      </w:r>
    </w:p>
    <w:p w14:paraId="42EABA72" w14:textId="4787AFC3" w:rsidR="00916E40" w:rsidRPr="00302653" w:rsidRDefault="00916E40">
      <w:pPr>
        <w:spacing w:line="360" w:lineRule="auto"/>
        <w:jc w:val="center"/>
        <w:rPr>
          <w:rFonts w:ascii="Times New Roman" w:hAnsi="Times New Roman" w:cs="Times New Roman"/>
          <w:sz w:val="24"/>
          <w:szCs w:val="24"/>
        </w:rPr>
        <w:pPrChange w:id="183" w:author="Jayatilaka Gihan" w:date="2020-03-01T09:50:00Z">
          <w:pPr>
            <w:jc w:val="center"/>
          </w:pPr>
        </w:pPrChange>
      </w:pPr>
      <w:r w:rsidRPr="00302653">
        <w:rPr>
          <w:rFonts w:ascii="Times New Roman" w:hAnsi="Times New Roman" w:cs="Times New Roman"/>
          <w:sz w:val="24"/>
          <w:szCs w:val="24"/>
        </w:rPr>
        <w:t xml:space="preserve">Figure 2.2 </w:t>
      </w:r>
      <w:r w:rsidR="008307A1" w:rsidRPr="00302653">
        <w:rPr>
          <w:rFonts w:ascii="Times New Roman" w:hAnsi="Times New Roman" w:cs="Times New Roman"/>
          <w:sz w:val="24"/>
          <w:szCs w:val="24"/>
        </w:rPr>
        <w:t>Illustrating Manchester coding for flicker suppression</w:t>
      </w:r>
    </w:p>
    <w:p w14:paraId="41FF7DE2" w14:textId="14292396" w:rsidR="008307A1" w:rsidRDefault="008307A1">
      <w:pPr>
        <w:spacing w:line="360" w:lineRule="auto"/>
        <w:jc w:val="both"/>
        <w:rPr>
          <w:rFonts w:ascii="Times New Roman" w:hAnsi="Times New Roman" w:cs="Times New Roman"/>
          <w:sz w:val="24"/>
          <w:szCs w:val="24"/>
        </w:rPr>
        <w:pPrChange w:id="184" w:author="Jayatilaka Gihan" w:date="2020-03-01T09:50:00Z">
          <w:pPr>
            <w:jc w:val="both"/>
          </w:pPr>
        </w:pPrChange>
      </w:pPr>
    </w:p>
    <w:p w14:paraId="0946DD07" w14:textId="2E0A02C2" w:rsidR="00592737" w:rsidRPr="00251EBC" w:rsidRDefault="00592737">
      <w:pPr>
        <w:pStyle w:val="Heading2"/>
        <w:spacing w:line="360" w:lineRule="auto"/>
        <w:jc w:val="both"/>
        <w:rPr>
          <w:rFonts w:ascii="Times New Roman" w:hAnsi="Times New Roman" w:cs="Times New Roman"/>
          <w:b/>
          <w:color w:val="auto"/>
          <w:sz w:val="24"/>
          <w:szCs w:val="24"/>
        </w:rPr>
        <w:pPrChange w:id="185" w:author="Jayatilaka Gihan" w:date="2020-03-01T09:50:00Z">
          <w:pPr>
            <w:pStyle w:val="Heading2"/>
          </w:pPr>
        </w:pPrChange>
      </w:pPr>
      <w:bookmarkStart w:id="186" w:name="_Toc33954171"/>
      <w:bookmarkStart w:id="187" w:name="_Toc33954283"/>
      <w:r w:rsidRPr="00251EBC">
        <w:rPr>
          <w:rFonts w:ascii="Times New Roman" w:hAnsi="Times New Roman" w:cs="Times New Roman"/>
          <w:b/>
          <w:color w:val="auto"/>
          <w:sz w:val="24"/>
          <w:szCs w:val="24"/>
        </w:rPr>
        <w:t>2.5. RELATED WORK</w:t>
      </w:r>
      <w:bookmarkEnd w:id="186"/>
      <w:bookmarkEnd w:id="187"/>
    </w:p>
    <w:p w14:paraId="06121ECF" w14:textId="77777777" w:rsidR="008C65CB" w:rsidRDefault="008307A1">
      <w:pPr>
        <w:spacing w:line="360" w:lineRule="auto"/>
        <w:jc w:val="both"/>
        <w:rPr>
          <w:rFonts w:ascii="Times New Roman" w:hAnsi="Times New Roman" w:cs="Times New Roman"/>
          <w:sz w:val="24"/>
          <w:szCs w:val="24"/>
        </w:rPr>
        <w:pPrChange w:id="188" w:author="Jayatilaka Gihan" w:date="2020-03-01T09:50:00Z">
          <w:pPr>
            <w:jc w:val="both"/>
          </w:pPr>
        </w:pPrChange>
      </w:pPr>
      <w:r w:rsidRPr="008307A1">
        <w:rPr>
          <w:rFonts w:ascii="Times New Roman" w:hAnsi="Times New Roman" w:cs="Times New Roman"/>
          <w:sz w:val="24"/>
          <w:szCs w:val="24"/>
        </w:rPr>
        <w:t xml:space="preserve">Several novel techniques for improved SCC have been proposed in recent years. Prior work has focused primarily on designing reliable and efficient </w:t>
      </w:r>
    </w:p>
    <w:p w14:paraId="535264FE" w14:textId="77777777" w:rsidR="008C65CB" w:rsidRDefault="008307A1">
      <w:pPr>
        <w:spacing w:line="360" w:lineRule="auto"/>
        <w:jc w:val="both"/>
        <w:rPr>
          <w:rFonts w:ascii="Times New Roman" w:hAnsi="Times New Roman" w:cs="Times New Roman"/>
          <w:sz w:val="24"/>
          <w:szCs w:val="24"/>
        </w:rPr>
        <w:pPrChange w:id="189" w:author="Jayatilaka Gihan" w:date="2020-03-01T09:50:00Z">
          <w:pPr>
            <w:jc w:val="both"/>
          </w:pPr>
        </w:pPrChange>
      </w:pPr>
      <w:r w:rsidRPr="008307A1">
        <w:rPr>
          <w:rFonts w:ascii="Times New Roman" w:hAnsi="Times New Roman" w:cs="Times New Roman"/>
          <w:sz w:val="24"/>
          <w:szCs w:val="24"/>
        </w:rPr>
        <w:t xml:space="preserve">(a) encoding mechanisms for improving throughput, and/or </w:t>
      </w:r>
    </w:p>
    <w:p w14:paraId="018D121C" w14:textId="1AF93F50" w:rsidR="008307A1" w:rsidRPr="008307A1" w:rsidRDefault="008307A1">
      <w:pPr>
        <w:spacing w:line="360" w:lineRule="auto"/>
        <w:jc w:val="both"/>
        <w:rPr>
          <w:rFonts w:ascii="Times New Roman" w:hAnsi="Times New Roman" w:cs="Times New Roman"/>
          <w:sz w:val="24"/>
          <w:szCs w:val="24"/>
        </w:rPr>
        <w:pPrChange w:id="190" w:author="Jayatilaka Gihan" w:date="2020-03-01T09:50:00Z">
          <w:pPr>
            <w:jc w:val="both"/>
          </w:pPr>
        </w:pPrChange>
      </w:pPr>
      <w:r w:rsidRPr="008307A1">
        <w:rPr>
          <w:rFonts w:ascii="Times New Roman" w:hAnsi="Times New Roman" w:cs="Times New Roman"/>
          <w:sz w:val="24"/>
          <w:szCs w:val="24"/>
        </w:rPr>
        <w:t>(b) embedding mechanisms to reduce flicker perception. Broadly speaking, the encoder schemes follow two approaches:</w:t>
      </w:r>
    </w:p>
    <w:p w14:paraId="583E1D69" w14:textId="77777777" w:rsidR="008C65CB" w:rsidRDefault="008C65CB">
      <w:pPr>
        <w:spacing w:line="360" w:lineRule="auto"/>
        <w:jc w:val="both"/>
        <w:rPr>
          <w:rFonts w:ascii="Times New Roman" w:hAnsi="Times New Roman" w:cs="Times New Roman"/>
          <w:sz w:val="24"/>
          <w:szCs w:val="24"/>
        </w:rPr>
        <w:pPrChange w:id="191" w:author="Jayatilaka Gihan" w:date="2020-03-01T09:50:00Z">
          <w:pPr>
            <w:jc w:val="both"/>
          </w:pPr>
        </w:pPrChange>
      </w:pPr>
    </w:p>
    <w:p w14:paraId="3D4E70BF" w14:textId="0C8C3360" w:rsidR="008307A1" w:rsidRPr="00C97986" w:rsidRDefault="008307A1">
      <w:pPr>
        <w:pStyle w:val="ListParagraph"/>
        <w:numPr>
          <w:ilvl w:val="0"/>
          <w:numId w:val="5"/>
        </w:numPr>
        <w:spacing w:line="360" w:lineRule="auto"/>
        <w:jc w:val="both"/>
        <w:rPr>
          <w:rFonts w:ascii="Times New Roman" w:hAnsi="Times New Roman" w:cs="Times New Roman"/>
          <w:sz w:val="24"/>
          <w:szCs w:val="24"/>
        </w:rPr>
        <w:pPrChange w:id="192" w:author="Jayatilaka Gihan" w:date="2020-03-01T09:50:00Z">
          <w:pPr>
            <w:pStyle w:val="ListParagraph"/>
            <w:numPr>
              <w:numId w:val="5"/>
            </w:numPr>
            <w:ind w:hanging="360"/>
            <w:jc w:val="both"/>
          </w:pPr>
        </w:pPrChange>
      </w:pPr>
      <w:r w:rsidRPr="00C97986">
        <w:rPr>
          <w:rFonts w:ascii="Times New Roman" w:hAnsi="Times New Roman" w:cs="Times New Roman"/>
          <w:b/>
          <w:sz w:val="24"/>
          <w:szCs w:val="24"/>
        </w:rPr>
        <w:t>Manchester Coding:</w:t>
      </w:r>
      <w:r w:rsidRPr="00C97986">
        <w:rPr>
          <w:rFonts w:ascii="Times New Roman" w:hAnsi="Times New Roman" w:cs="Times New Roman"/>
          <w:sz w:val="24"/>
          <w:szCs w:val="24"/>
        </w:rPr>
        <w:t xml:space="preserve"> In this approach, introduced by VRCod, a single bit is encoded over two consecutive frames, with the aim of suppressing flicker effects.</w:t>
      </w:r>
    </w:p>
    <w:p w14:paraId="2621BEED" w14:textId="355E60E4" w:rsidR="008307A1" w:rsidRPr="00C97986" w:rsidRDefault="008307A1">
      <w:pPr>
        <w:pStyle w:val="ListParagraph"/>
        <w:spacing w:line="360" w:lineRule="auto"/>
        <w:jc w:val="both"/>
        <w:rPr>
          <w:rFonts w:ascii="Times New Roman" w:hAnsi="Times New Roman" w:cs="Times New Roman"/>
          <w:sz w:val="24"/>
          <w:szCs w:val="24"/>
        </w:rPr>
        <w:pPrChange w:id="193" w:author="Jayatilaka Gihan" w:date="2020-03-01T09:50:00Z">
          <w:pPr>
            <w:pStyle w:val="ListParagraph"/>
            <w:jc w:val="both"/>
          </w:pPr>
        </w:pPrChange>
      </w:pPr>
      <w:r w:rsidRPr="00C97986">
        <w:rPr>
          <w:rFonts w:ascii="Times New Roman" w:hAnsi="Times New Roman" w:cs="Times New Roman"/>
          <w:sz w:val="24"/>
          <w:szCs w:val="24"/>
        </w:rPr>
        <w:t>Figure</w:t>
      </w:r>
      <w:r w:rsidR="00271CCB" w:rsidRPr="00C97986">
        <w:rPr>
          <w:rFonts w:ascii="Times New Roman" w:hAnsi="Times New Roman" w:cs="Times New Roman"/>
          <w:sz w:val="24"/>
          <w:szCs w:val="24"/>
        </w:rPr>
        <w:t xml:space="preserve"> 2.2</w:t>
      </w:r>
      <w:r w:rsidRPr="00C97986">
        <w:rPr>
          <w:rFonts w:ascii="Times New Roman" w:hAnsi="Times New Roman" w:cs="Times New Roman"/>
          <w:sz w:val="24"/>
          <w:szCs w:val="24"/>
        </w:rPr>
        <w:t xml:space="preserve"> illustrates an example of Manchester encoded embedding in SCC, where bit "1" is encoded as a</w:t>
      </w:r>
      <w:r w:rsidR="00271CCB" w:rsidRPr="00C97986">
        <w:rPr>
          <w:rFonts w:ascii="Times New Roman" w:hAnsi="Times New Roman" w:cs="Times New Roman"/>
          <w:sz w:val="24"/>
          <w:szCs w:val="24"/>
        </w:rPr>
        <w:t xml:space="preserve"> </w:t>
      </w:r>
      <w:r w:rsidRPr="00C97986">
        <w:rPr>
          <w:rFonts w:ascii="Times New Roman" w:hAnsi="Times New Roman" w:cs="Times New Roman"/>
          <w:sz w:val="24"/>
          <w:szCs w:val="24"/>
        </w:rPr>
        <w:t>brightness decrease (first frame +</w:t>
      </w:r>
      <w:r w:rsidR="00271CCB" w:rsidRPr="00C97986">
        <w:rPr>
          <w:rFonts w:ascii="Times New Roman" w:hAnsi="Times New Roman" w:cs="Times New Roman"/>
          <w:sz w:val="24"/>
          <w:szCs w:val="24"/>
        </w:rPr>
        <w:t>∆</w:t>
      </w:r>
      <w:r w:rsidRPr="00C97986">
        <w:rPr>
          <w:rFonts w:ascii="Times New Roman" w:hAnsi="Times New Roman" w:cs="Times New Roman"/>
          <w:sz w:val="24"/>
          <w:szCs w:val="24"/>
        </w:rPr>
        <w:t>, second frame -</w:t>
      </w:r>
      <w:r w:rsidR="00C5291D" w:rsidRPr="00C97986">
        <w:rPr>
          <w:rFonts w:ascii="Times New Roman" w:hAnsi="Times New Roman" w:cs="Times New Roman"/>
          <w:sz w:val="24"/>
          <w:szCs w:val="24"/>
        </w:rPr>
        <w:t>∆</w:t>
      </w:r>
      <w:r w:rsidRPr="00C97986">
        <w:rPr>
          <w:rFonts w:ascii="Times New Roman" w:hAnsi="Times New Roman" w:cs="Times New Roman"/>
          <w:sz w:val="24"/>
          <w:szCs w:val="24"/>
        </w:rPr>
        <w:t>), and a bit "0" is encoded as a brightness increase (first frame -</w:t>
      </w:r>
      <w:r w:rsidR="00C5291D" w:rsidRPr="00C97986">
        <w:rPr>
          <w:rFonts w:ascii="Times New Roman" w:hAnsi="Times New Roman" w:cs="Times New Roman"/>
          <w:sz w:val="24"/>
          <w:szCs w:val="24"/>
        </w:rPr>
        <w:t>∆</w:t>
      </w:r>
      <w:r w:rsidRPr="00C97986">
        <w:rPr>
          <w:rFonts w:ascii="Times New Roman" w:hAnsi="Times New Roman" w:cs="Times New Roman"/>
          <w:sz w:val="24"/>
          <w:szCs w:val="24"/>
        </w:rPr>
        <w:t>, second frame +</w:t>
      </w:r>
      <w:r w:rsidR="00C5291D" w:rsidRPr="00C97986">
        <w:rPr>
          <w:rFonts w:ascii="Times New Roman" w:hAnsi="Times New Roman" w:cs="Times New Roman"/>
          <w:sz w:val="24"/>
          <w:szCs w:val="24"/>
        </w:rPr>
        <w:t>∆</w:t>
      </w:r>
      <w:r w:rsidRPr="00C97986">
        <w:rPr>
          <w:rFonts w:ascii="Times New Roman" w:hAnsi="Times New Roman" w:cs="Times New Roman"/>
          <w:sz w:val="24"/>
          <w:szCs w:val="24"/>
        </w:rPr>
        <w:t>). This approach leverages the fact that human eyes essentially average out content changes at rates beyond approx</w:t>
      </w:r>
      <w:r w:rsidR="00C5291D" w:rsidRPr="00C97986">
        <w:rPr>
          <w:rFonts w:ascii="Times New Roman" w:hAnsi="Times New Roman" w:cs="Times New Roman"/>
          <w:sz w:val="24"/>
          <w:szCs w:val="24"/>
        </w:rPr>
        <w:t>imately</w:t>
      </w:r>
      <w:r w:rsidRPr="00C97986">
        <w:rPr>
          <w:rFonts w:ascii="Times New Roman" w:hAnsi="Times New Roman" w:cs="Times New Roman"/>
          <w:sz w:val="24"/>
          <w:szCs w:val="24"/>
        </w:rPr>
        <w:t xml:space="preserve"> 50Hz; accordingly, if the screen refresh rate R</w:t>
      </w:r>
      <w:r w:rsidRPr="00C97986">
        <w:rPr>
          <w:rFonts w:ascii="Times New Roman" w:hAnsi="Times New Roman" w:cs="Times New Roman"/>
          <w:sz w:val="24"/>
          <w:szCs w:val="24"/>
          <w:vertAlign w:val="subscript"/>
        </w:rPr>
        <w:t>S</w:t>
      </w:r>
      <w:r w:rsidRPr="00C97986">
        <w:rPr>
          <w:rFonts w:ascii="Times New Roman" w:hAnsi="Times New Roman" w:cs="Times New Roman"/>
          <w:sz w:val="24"/>
          <w:szCs w:val="24"/>
        </w:rPr>
        <w:t xml:space="preserve"> is greater than 100 Hz, the +</w:t>
      </w:r>
      <w:r w:rsidR="00C5291D" w:rsidRPr="00C97986">
        <w:rPr>
          <w:rFonts w:ascii="Times New Roman" w:hAnsi="Times New Roman" w:cs="Times New Roman"/>
          <w:sz w:val="24"/>
          <w:szCs w:val="24"/>
        </w:rPr>
        <w:t>∆</w:t>
      </w:r>
      <w:r w:rsidRPr="00C97986">
        <w:rPr>
          <w:rFonts w:ascii="Times New Roman" w:hAnsi="Times New Roman" w:cs="Times New Roman"/>
          <w:sz w:val="24"/>
          <w:szCs w:val="24"/>
        </w:rPr>
        <w:t xml:space="preserve"> &amp; -</w:t>
      </w:r>
      <w:r w:rsidR="00C5291D" w:rsidRPr="00C97986">
        <w:rPr>
          <w:rFonts w:ascii="Times New Roman" w:hAnsi="Times New Roman" w:cs="Times New Roman"/>
          <w:sz w:val="24"/>
          <w:szCs w:val="24"/>
        </w:rPr>
        <w:t>∆</w:t>
      </w:r>
      <w:r w:rsidRPr="00C97986">
        <w:rPr>
          <w:rFonts w:ascii="Times New Roman" w:hAnsi="Times New Roman" w:cs="Times New Roman"/>
          <w:sz w:val="24"/>
          <w:szCs w:val="24"/>
        </w:rPr>
        <w:t xml:space="preserve"> effects are perceptually cancelled out.  Therefore, </w:t>
      </w:r>
      <w:r w:rsidR="00C5291D" w:rsidRPr="00C97986">
        <w:rPr>
          <w:rFonts w:ascii="Times New Roman" w:hAnsi="Times New Roman" w:cs="Times New Roman"/>
          <w:sz w:val="24"/>
          <w:szCs w:val="24"/>
        </w:rPr>
        <w:t>Manchester</w:t>
      </w:r>
      <w:r w:rsidRPr="00C97986">
        <w:rPr>
          <w:rFonts w:ascii="Times New Roman" w:hAnsi="Times New Roman" w:cs="Times New Roman"/>
          <w:sz w:val="24"/>
          <w:szCs w:val="24"/>
        </w:rPr>
        <w:t xml:space="preserve"> encoded frames are visually imperceptible only at high display rates (unless of course </w:t>
      </w:r>
      <w:r w:rsidR="00C5291D" w:rsidRPr="00C97986">
        <w:rPr>
          <w:rFonts w:ascii="Times New Roman" w:hAnsi="Times New Roman" w:cs="Times New Roman"/>
          <w:sz w:val="24"/>
          <w:szCs w:val="24"/>
        </w:rPr>
        <w:t>∆</w:t>
      </w:r>
      <w:r w:rsidRPr="00C97986">
        <w:rPr>
          <w:rFonts w:ascii="Times New Roman" w:hAnsi="Times New Roman" w:cs="Times New Roman"/>
          <w:sz w:val="24"/>
          <w:szCs w:val="24"/>
        </w:rPr>
        <w:t xml:space="preserve"> is very small) and thus are ineffective for commonly-used displays with R</w:t>
      </w:r>
      <w:r w:rsidRPr="00C97986">
        <w:rPr>
          <w:rFonts w:ascii="Times New Roman" w:hAnsi="Times New Roman" w:cs="Times New Roman"/>
          <w:sz w:val="24"/>
          <w:szCs w:val="24"/>
          <w:vertAlign w:val="subscript"/>
        </w:rPr>
        <w:t>s</w:t>
      </w:r>
      <w:r w:rsidRPr="00C97986">
        <w:rPr>
          <w:rFonts w:ascii="Times New Roman" w:hAnsi="Times New Roman" w:cs="Times New Roman"/>
          <w:sz w:val="24"/>
          <w:szCs w:val="24"/>
        </w:rPr>
        <w:t xml:space="preserve">=50/60Hz. Another key challenge when using </w:t>
      </w:r>
      <w:r w:rsidR="00C5291D" w:rsidRPr="00C97986">
        <w:rPr>
          <w:rFonts w:ascii="Times New Roman" w:hAnsi="Times New Roman" w:cs="Times New Roman"/>
          <w:sz w:val="24"/>
          <w:szCs w:val="24"/>
        </w:rPr>
        <w:t>Manchester</w:t>
      </w:r>
      <w:r w:rsidRPr="00C97986">
        <w:rPr>
          <w:rFonts w:ascii="Times New Roman" w:hAnsi="Times New Roman" w:cs="Times New Roman"/>
          <w:sz w:val="24"/>
          <w:szCs w:val="24"/>
        </w:rPr>
        <w:t xml:space="preserve"> coding is the requirement of subtracting two consecutive encoded frames to detect the high-to-low or low-to-high bit transition. VRCode circumvents this challenge by allowing for only time-invariant encoding, where the bits transmitted do not change over time (e.g. embedding a single </w:t>
      </w:r>
      <w:r w:rsidRPr="00C97986">
        <w:rPr>
          <w:rFonts w:ascii="Times New Roman" w:hAnsi="Times New Roman" w:cs="Times New Roman"/>
          <w:sz w:val="24"/>
          <w:szCs w:val="24"/>
        </w:rPr>
        <w:lastRenderedPageBreak/>
        <w:t>QR code-like pattern in every display image frame pair.) While Inframe and Chromacode</w:t>
      </w:r>
      <w:r w:rsidR="00C5291D" w:rsidRPr="00C97986">
        <w:rPr>
          <w:rFonts w:ascii="Times New Roman" w:hAnsi="Times New Roman" w:cs="Times New Roman"/>
          <w:sz w:val="24"/>
          <w:szCs w:val="24"/>
        </w:rPr>
        <w:t xml:space="preserve"> </w:t>
      </w:r>
      <w:r w:rsidRPr="00C97986">
        <w:rPr>
          <w:rFonts w:ascii="Times New Roman" w:hAnsi="Times New Roman" w:cs="Times New Roman"/>
          <w:sz w:val="24"/>
          <w:szCs w:val="24"/>
        </w:rPr>
        <w:t>improve over VRCode by embedding time-varying content, the techniques work well for for only carefully-controlled scenarios, where the camera receiver is static (fixed on a tripod) and the background portions captured the camera remain relatively static and are known in advance.</w:t>
      </w:r>
    </w:p>
    <w:p w14:paraId="77A65360" w14:textId="3BDBBDD1" w:rsidR="008307A1" w:rsidRPr="00C97986" w:rsidRDefault="008307A1">
      <w:pPr>
        <w:pStyle w:val="ListParagraph"/>
        <w:numPr>
          <w:ilvl w:val="0"/>
          <w:numId w:val="4"/>
        </w:numPr>
        <w:spacing w:line="360" w:lineRule="auto"/>
        <w:jc w:val="both"/>
        <w:rPr>
          <w:rFonts w:ascii="Times New Roman" w:hAnsi="Times New Roman" w:cs="Times New Roman"/>
          <w:sz w:val="24"/>
          <w:szCs w:val="24"/>
        </w:rPr>
        <w:pPrChange w:id="194" w:author="Jayatilaka Gihan" w:date="2020-03-01T09:50:00Z">
          <w:pPr>
            <w:pStyle w:val="ListParagraph"/>
            <w:numPr>
              <w:numId w:val="4"/>
            </w:numPr>
            <w:ind w:hanging="360"/>
            <w:jc w:val="both"/>
          </w:pPr>
        </w:pPrChange>
      </w:pPr>
      <w:r w:rsidRPr="00C97986">
        <w:rPr>
          <w:rFonts w:ascii="Times New Roman" w:hAnsi="Times New Roman" w:cs="Times New Roman"/>
          <w:b/>
          <w:sz w:val="24"/>
          <w:szCs w:val="24"/>
        </w:rPr>
        <w:t>Frequency Encoding:</w:t>
      </w:r>
      <w:r w:rsidRPr="00C97986">
        <w:rPr>
          <w:rFonts w:ascii="Times New Roman" w:hAnsi="Times New Roman" w:cs="Times New Roman"/>
          <w:sz w:val="24"/>
          <w:szCs w:val="24"/>
        </w:rPr>
        <w:t xml:space="preserve"> In this approach, each bit's information is encoded as a temporal pattern over a long set of consecutive frames. The HiLight approach</w:t>
      </w:r>
      <w:r w:rsidR="00C97986">
        <w:rPr>
          <w:rFonts w:ascii="Times New Roman" w:hAnsi="Times New Roman" w:cs="Times New Roman"/>
          <w:sz w:val="24"/>
          <w:szCs w:val="24"/>
        </w:rPr>
        <w:t xml:space="preserve"> </w:t>
      </w:r>
      <w:r w:rsidRPr="00C97986">
        <w:rPr>
          <w:rFonts w:ascii="Times New Roman" w:hAnsi="Times New Roman" w:cs="Times New Roman"/>
          <w:sz w:val="24"/>
          <w:szCs w:val="24"/>
        </w:rPr>
        <w:t xml:space="preserve"> adjusts the screen's brightness (commonly referred to as alpha channel in graphics), instead of the pixel intensity of each image, over a longer run of 16 consecutive frames, using these slower time-scale variations to suppress the flickering perception. More specifically, HiLight encodes a bit ``1" through brightness variation at 30Hz, and bit ``0" as variations at 20Hz, considering a screen refresh rate of 60Hz. At the decoder, HiLight uses an FFT to detect a peak at one of the two frequencies (30Hz and 20Hz) to identify the corresponding bit value. The use of a large number of consecutive frames for encoding a single bit, however, results in very low throughput.</w:t>
      </w:r>
    </w:p>
    <w:p w14:paraId="2C87CA8D" w14:textId="77777777" w:rsidR="008307A1" w:rsidRPr="008307A1" w:rsidRDefault="008307A1">
      <w:pPr>
        <w:spacing w:line="360" w:lineRule="auto"/>
        <w:jc w:val="both"/>
        <w:rPr>
          <w:rFonts w:ascii="Times New Roman" w:hAnsi="Times New Roman" w:cs="Times New Roman"/>
          <w:sz w:val="24"/>
          <w:szCs w:val="24"/>
        </w:rPr>
        <w:pPrChange w:id="195" w:author="Jayatilaka Gihan" w:date="2020-03-01T09:50:00Z">
          <w:pPr>
            <w:jc w:val="both"/>
          </w:pPr>
        </w:pPrChange>
      </w:pPr>
    </w:p>
    <w:p w14:paraId="70725258" w14:textId="77777777" w:rsidR="008307A1" w:rsidRPr="008307A1" w:rsidRDefault="008307A1">
      <w:pPr>
        <w:spacing w:line="360" w:lineRule="auto"/>
        <w:jc w:val="both"/>
        <w:rPr>
          <w:rFonts w:ascii="Times New Roman" w:hAnsi="Times New Roman" w:cs="Times New Roman"/>
          <w:sz w:val="24"/>
          <w:szCs w:val="24"/>
        </w:rPr>
        <w:pPrChange w:id="196" w:author="Jayatilaka Gihan" w:date="2020-03-01T09:50:00Z">
          <w:pPr>
            <w:jc w:val="both"/>
          </w:pPr>
        </w:pPrChange>
      </w:pPr>
      <w:r w:rsidRPr="008307A1">
        <w:rPr>
          <w:rFonts w:ascii="Times New Roman" w:hAnsi="Times New Roman" w:cs="Times New Roman"/>
          <w:sz w:val="24"/>
          <w:szCs w:val="24"/>
        </w:rPr>
        <w:t>As we shall show shortly, while these approaches help establish the foundational techniques for SCC, they make several implicit assumptions that present real-world drawbacks.</w:t>
      </w:r>
    </w:p>
    <w:p w14:paraId="5E034D8C" w14:textId="4D1FFE3C" w:rsidR="008307A1" w:rsidRPr="00C97986" w:rsidRDefault="008307A1">
      <w:pPr>
        <w:spacing w:line="360" w:lineRule="auto"/>
        <w:jc w:val="both"/>
        <w:rPr>
          <w:rFonts w:ascii="Times New Roman" w:hAnsi="Times New Roman" w:cs="Times New Roman"/>
          <w:b/>
          <w:sz w:val="24"/>
          <w:szCs w:val="24"/>
        </w:rPr>
        <w:pPrChange w:id="197" w:author="Jayatilaka Gihan" w:date="2020-03-01T09:50:00Z">
          <w:pPr>
            <w:jc w:val="both"/>
          </w:pPr>
        </w:pPrChange>
      </w:pPr>
      <w:r w:rsidRPr="00C97986">
        <w:rPr>
          <w:rFonts w:ascii="Times New Roman" w:hAnsi="Times New Roman" w:cs="Times New Roman"/>
          <w:b/>
          <w:sz w:val="24"/>
          <w:szCs w:val="24"/>
        </w:rPr>
        <w:t>Smart without Barcodes/Computer Vision works</w:t>
      </w:r>
    </w:p>
    <w:p w14:paraId="3FC2D63E" w14:textId="3CFD8651" w:rsidR="008307A1" w:rsidRPr="008307A1" w:rsidRDefault="008307A1">
      <w:pPr>
        <w:spacing w:line="360" w:lineRule="auto"/>
        <w:jc w:val="both"/>
        <w:rPr>
          <w:rFonts w:ascii="Times New Roman" w:hAnsi="Times New Roman" w:cs="Times New Roman"/>
          <w:sz w:val="24"/>
          <w:szCs w:val="24"/>
        </w:rPr>
        <w:pPrChange w:id="198" w:author="Jayatilaka Gihan" w:date="2020-03-01T09:50:00Z">
          <w:pPr>
            <w:jc w:val="both"/>
          </w:pPr>
        </w:pPrChange>
      </w:pPr>
      <w:r w:rsidRPr="008307A1">
        <w:rPr>
          <w:rFonts w:ascii="Times New Roman" w:hAnsi="Times New Roman" w:cs="Times New Roman"/>
          <w:sz w:val="24"/>
          <w:szCs w:val="24"/>
        </w:rPr>
        <w:t xml:space="preserve">Barcode/QRcode (hereafter referred to as QRcode) has been adopted and widely used for years. While a majority of the QRcode are laser readers, recently smartphones with high quality cameras have been used as QRcode readers. Using camera to decode QRcode has been studied intensively and currently becomes a function in almost all </w:t>
      </w:r>
      <w:r w:rsidR="00D5042F" w:rsidRPr="008307A1">
        <w:rPr>
          <w:rFonts w:ascii="Times New Roman" w:hAnsi="Times New Roman" w:cs="Times New Roman"/>
          <w:sz w:val="24"/>
          <w:szCs w:val="24"/>
        </w:rPr>
        <w:t>smartphones.</w:t>
      </w:r>
      <w:r w:rsidRPr="008307A1">
        <w:rPr>
          <w:rFonts w:ascii="Times New Roman" w:hAnsi="Times New Roman" w:cs="Times New Roman"/>
          <w:sz w:val="24"/>
          <w:szCs w:val="24"/>
        </w:rPr>
        <w:t xml:space="preserve"> </w:t>
      </w:r>
    </w:p>
    <w:p w14:paraId="1F6B7C12" w14:textId="798377B5" w:rsidR="00EF16B9" w:rsidRDefault="00EF16B9">
      <w:pPr>
        <w:spacing w:line="360" w:lineRule="auto"/>
        <w:jc w:val="both"/>
        <w:rPr>
          <w:rFonts w:ascii="Times New Roman" w:hAnsi="Times New Roman" w:cs="Times New Roman"/>
          <w:sz w:val="24"/>
          <w:szCs w:val="24"/>
        </w:rPr>
        <w:pPrChange w:id="199" w:author="Jayatilaka Gihan" w:date="2020-03-01T09:50:00Z">
          <w:pPr>
            <w:jc w:val="both"/>
          </w:pPr>
        </w:pPrChange>
      </w:pPr>
    </w:p>
    <w:p w14:paraId="43944B4C" w14:textId="622F1F05" w:rsidR="00EF16B9" w:rsidRDefault="00EF16B9">
      <w:pPr>
        <w:spacing w:line="360" w:lineRule="auto"/>
        <w:jc w:val="both"/>
        <w:rPr>
          <w:rFonts w:ascii="Times New Roman" w:hAnsi="Times New Roman" w:cs="Times New Roman"/>
          <w:sz w:val="24"/>
          <w:szCs w:val="24"/>
        </w:rPr>
        <w:pPrChange w:id="200" w:author="Jayatilaka Gihan" w:date="2020-03-01T09:50:00Z">
          <w:pPr>
            <w:jc w:val="both"/>
          </w:pPr>
        </w:pPrChange>
      </w:pPr>
    </w:p>
    <w:p w14:paraId="44C5DE4E" w14:textId="75EE27DB" w:rsidR="00C97986" w:rsidRDefault="00C97986">
      <w:pPr>
        <w:spacing w:line="360" w:lineRule="auto"/>
        <w:jc w:val="both"/>
        <w:rPr>
          <w:rFonts w:ascii="Times New Roman" w:hAnsi="Times New Roman" w:cs="Times New Roman"/>
          <w:sz w:val="24"/>
          <w:szCs w:val="24"/>
        </w:rPr>
        <w:pPrChange w:id="201" w:author="Jayatilaka Gihan" w:date="2020-03-01T09:50:00Z">
          <w:pPr>
            <w:jc w:val="both"/>
          </w:pPr>
        </w:pPrChange>
      </w:pPr>
    </w:p>
    <w:p w14:paraId="4C7BEE60" w14:textId="4974AF6B" w:rsidR="00C97986" w:rsidRDefault="00C97986">
      <w:pPr>
        <w:spacing w:line="360" w:lineRule="auto"/>
        <w:jc w:val="both"/>
        <w:rPr>
          <w:rFonts w:ascii="Times New Roman" w:hAnsi="Times New Roman" w:cs="Times New Roman"/>
          <w:sz w:val="24"/>
          <w:szCs w:val="24"/>
        </w:rPr>
        <w:pPrChange w:id="202" w:author="Jayatilaka Gihan" w:date="2020-03-01T09:50:00Z">
          <w:pPr>
            <w:jc w:val="both"/>
          </w:pPr>
        </w:pPrChange>
      </w:pPr>
    </w:p>
    <w:p w14:paraId="4450A220" w14:textId="3B6EA754" w:rsidR="00EF3DCC" w:rsidRDefault="00EF3DCC">
      <w:pPr>
        <w:pStyle w:val="head-1"/>
        <w:spacing w:line="360" w:lineRule="auto"/>
        <w:jc w:val="both"/>
        <w:rPr>
          <w:b w:val="0"/>
          <w:sz w:val="24"/>
          <w:szCs w:val="24"/>
        </w:rPr>
        <w:pPrChange w:id="203" w:author="Jayatilaka Gihan" w:date="2020-03-01T09:50:00Z">
          <w:pPr>
            <w:pStyle w:val="head-1"/>
            <w:jc w:val="left"/>
          </w:pPr>
        </w:pPrChange>
      </w:pPr>
    </w:p>
    <w:p w14:paraId="1F16130A" w14:textId="2CE53216" w:rsidR="00302653" w:rsidRDefault="00302653">
      <w:pPr>
        <w:pStyle w:val="head-1"/>
        <w:spacing w:line="360" w:lineRule="auto"/>
        <w:jc w:val="both"/>
        <w:rPr>
          <w:b w:val="0"/>
          <w:sz w:val="24"/>
          <w:szCs w:val="24"/>
        </w:rPr>
        <w:pPrChange w:id="204" w:author="Jayatilaka Gihan" w:date="2020-03-01T09:50:00Z">
          <w:pPr>
            <w:pStyle w:val="head-1"/>
            <w:jc w:val="left"/>
          </w:pPr>
        </w:pPrChange>
      </w:pPr>
    </w:p>
    <w:p w14:paraId="6FBF4C75" w14:textId="18E515E0" w:rsidR="00302653" w:rsidRDefault="00302653">
      <w:pPr>
        <w:pStyle w:val="head-1"/>
        <w:spacing w:line="360" w:lineRule="auto"/>
        <w:jc w:val="both"/>
        <w:rPr>
          <w:b w:val="0"/>
          <w:sz w:val="24"/>
          <w:szCs w:val="24"/>
        </w:rPr>
        <w:pPrChange w:id="205" w:author="Jayatilaka Gihan" w:date="2020-03-01T09:50:00Z">
          <w:pPr>
            <w:pStyle w:val="head-1"/>
            <w:jc w:val="left"/>
          </w:pPr>
        </w:pPrChange>
      </w:pPr>
    </w:p>
    <w:p w14:paraId="2784DF1C" w14:textId="2F6FF982" w:rsidR="00302653" w:rsidRDefault="00302653">
      <w:pPr>
        <w:pStyle w:val="head-1"/>
        <w:spacing w:line="360" w:lineRule="auto"/>
        <w:jc w:val="both"/>
        <w:rPr>
          <w:b w:val="0"/>
          <w:sz w:val="24"/>
          <w:szCs w:val="24"/>
        </w:rPr>
        <w:pPrChange w:id="206" w:author="Jayatilaka Gihan" w:date="2020-03-01T09:50:00Z">
          <w:pPr>
            <w:pStyle w:val="head-1"/>
            <w:jc w:val="left"/>
          </w:pPr>
        </w:pPrChange>
      </w:pPr>
    </w:p>
    <w:p w14:paraId="75C3BCE0" w14:textId="7131D69B" w:rsidR="00302653" w:rsidRDefault="00302653">
      <w:pPr>
        <w:pStyle w:val="head-1"/>
        <w:spacing w:line="360" w:lineRule="auto"/>
        <w:jc w:val="both"/>
        <w:rPr>
          <w:b w:val="0"/>
          <w:sz w:val="24"/>
          <w:szCs w:val="24"/>
        </w:rPr>
        <w:pPrChange w:id="207" w:author="Jayatilaka Gihan" w:date="2020-03-01T09:50:00Z">
          <w:pPr>
            <w:pStyle w:val="head-1"/>
            <w:jc w:val="left"/>
          </w:pPr>
        </w:pPrChange>
      </w:pPr>
    </w:p>
    <w:p w14:paraId="38CC81A8" w14:textId="77777777" w:rsidR="008B79B9" w:rsidRDefault="00CC5248">
      <w:pPr>
        <w:pStyle w:val="head-1"/>
        <w:spacing w:line="360" w:lineRule="auto"/>
        <w:outlineLvl w:val="0"/>
        <w:rPr>
          <w:highlight w:val="yellow"/>
        </w:rPr>
        <w:pPrChange w:id="208" w:author="Jayatilaka Gihan" w:date="2020-03-01T09:50:00Z">
          <w:pPr>
            <w:pStyle w:val="head-1"/>
            <w:outlineLvl w:val="0"/>
          </w:pPr>
        </w:pPrChange>
      </w:pPr>
      <w:bookmarkStart w:id="209" w:name="_Toc33954172"/>
      <w:bookmarkStart w:id="210" w:name="_Toc33954284"/>
      <w:r w:rsidRPr="008B79B9">
        <w:lastRenderedPageBreak/>
        <w:t xml:space="preserve">Chapter </w:t>
      </w:r>
      <w:r w:rsidR="00F45E1B" w:rsidRPr="008B79B9">
        <w:t>3</w:t>
      </w:r>
      <w:bookmarkEnd w:id="209"/>
      <w:bookmarkEnd w:id="210"/>
    </w:p>
    <w:p w14:paraId="5413BA8D" w14:textId="6328DB96" w:rsidR="0003155E" w:rsidRDefault="00F45E1B" w:rsidP="00146C65">
      <w:pPr>
        <w:pStyle w:val="head-1"/>
        <w:spacing w:line="360" w:lineRule="auto"/>
        <w:outlineLvl w:val="0"/>
      </w:pPr>
      <w:bookmarkStart w:id="211" w:name="_Toc33954173"/>
      <w:bookmarkStart w:id="212" w:name="_Toc33954285"/>
      <w:r w:rsidRPr="008B79B9">
        <w:t>DRAWBACKS OF PREVIOUS WORK AND DESIGN GOALS</w:t>
      </w:r>
      <w:bookmarkEnd w:id="211"/>
      <w:bookmarkEnd w:id="212"/>
    </w:p>
    <w:p w14:paraId="2298ED83" w14:textId="196F6174" w:rsidR="00255A5B" w:rsidRDefault="00066B38">
      <w:pPr>
        <w:pStyle w:val="Heading2"/>
        <w:spacing w:line="360" w:lineRule="auto"/>
        <w:jc w:val="both"/>
        <w:rPr>
          <w:rFonts w:ascii="Times New Roman" w:hAnsi="Times New Roman" w:cs="Times New Roman"/>
          <w:b/>
          <w:color w:val="auto"/>
          <w:sz w:val="24"/>
          <w:szCs w:val="24"/>
        </w:rPr>
        <w:pPrChange w:id="213" w:author="Jayatilaka Gihan" w:date="2020-03-01T09:50:00Z">
          <w:pPr>
            <w:pStyle w:val="Heading2"/>
          </w:pPr>
        </w:pPrChange>
      </w:pPr>
      <w:bookmarkStart w:id="214" w:name="_Toc33954174"/>
      <w:bookmarkStart w:id="215" w:name="_Toc33954286"/>
      <w:r w:rsidRPr="00E061B9">
        <w:rPr>
          <w:rFonts w:ascii="Times New Roman" w:hAnsi="Times New Roman" w:cs="Times New Roman"/>
          <w:b/>
          <w:color w:val="auto"/>
          <w:sz w:val="24"/>
          <w:szCs w:val="24"/>
        </w:rPr>
        <w:t>3.1. INTRODUCTION</w:t>
      </w:r>
      <w:bookmarkEnd w:id="214"/>
      <w:bookmarkEnd w:id="215"/>
    </w:p>
    <w:p w14:paraId="60FA7023" w14:textId="6DEF197C" w:rsidR="00695991" w:rsidRDefault="00FF1DBE">
      <w:pPr>
        <w:spacing w:line="360" w:lineRule="auto"/>
        <w:jc w:val="both"/>
        <w:rPr>
          <w:rFonts w:ascii="Times New Roman" w:hAnsi="Times New Roman" w:cs="Times New Roman"/>
          <w:sz w:val="24"/>
          <w:szCs w:val="24"/>
        </w:rPr>
        <w:pPrChange w:id="216" w:author="Jayatilaka Gihan" w:date="2020-03-01T09:50:00Z">
          <w:pPr/>
        </w:pPrChange>
      </w:pPr>
      <w:r w:rsidRPr="00FF1DBE">
        <w:rPr>
          <w:rFonts w:ascii="Times New Roman" w:hAnsi="Times New Roman" w:cs="Times New Roman"/>
          <w:sz w:val="24"/>
          <w:szCs w:val="24"/>
        </w:rPr>
        <w:t>This chapter studies the drawbacks of the previous work by going through the literature</w:t>
      </w:r>
      <w:r>
        <w:rPr>
          <w:rFonts w:ascii="Times New Roman" w:hAnsi="Times New Roman" w:cs="Times New Roman"/>
          <w:sz w:val="24"/>
          <w:szCs w:val="24"/>
        </w:rPr>
        <w:t xml:space="preserve">, implementing their approaches and running technical as well as user tests. Then </w:t>
      </w:r>
      <w:r w:rsidR="00A50B6D">
        <w:rPr>
          <w:rFonts w:ascii="Times New Roman" w:hAnsi="Times New Roman" w:cs="Times New Roman"/>
          <w:sz w:val="24"/>
          <w:szCs w:val="24"/>
        </w:rPr>
        <w:t>we go on to set up design goals for the full project.</w:t>
      </w:r>
    </w:p>
    <w:p w14:paraId="08B198CB" w14:textId="77777777" w:rsidR="00C95E0D" w:rsidRPr="00FF1DBE" w:rsidRDefault="00C95E0D">
      <w:pPr>
        <w:spacing w:line="360" w:lineRule="auto"/>
        <w:jc w:val="both"/>
        <w:rPr>
          <w:rFonts w:ascii="Times New Roman" w:hAnsi="Times New Roman" w:cs="Times New Roman"/>
          <w:sz w:val="24"/>
          <w:szCs w:val="24"/>
        </w:rPr>
        <w:pPrChange w:id="217" w:author="Jayatilaka Gihan" w:date="2020-03-01T09:50:00Z">
          <w:pPr/>
        </w:pPrChange>
      </w:pPr>
    </w:p>
    <w:p w14:paraId="3B9F09DA" w14:textId="1B59A0EB" w:rsidR="00695991" w:rsidRPr="00FF1DBE" w:rsidRDefault="00695991">
      <w:pPr>
        <w:pStyle w:val="Heading2"/>
        <w:spacing w:line="360" w:lineRule="auto"/>
        <w:jc w:val="both"/>
        <w:rPr>
          <w:rFonts w:ascii="Times New Roman" w:hAnsi="Times New Roman" w:cs="Times New Roman"/>
          <w:b/>
          <w:color w:val="auto"/>
          <w:sz w:val="24"/>
          <w:szCs w:val="24"/>
        </w:rPr>
        <w:pPrChange w:id="218" w:author="Jayatilaka Gihan" w:date="2020-03-01T09:50:00Z">
          <w:pPr>
            <w:pStyle w:val="Heading2"/>
          </w:pPr>
        </w:pPrChange>
      </w:pPr>
      <w:bookmarkStart w:id="219" w:name="_Toc33954175"/>
      <w:bookmarkStart w:id="220" w:name="_Toc33954287"/>
      <w:r w:rsidRPr="00FF1DBE">
        <w:rPr>
          <w:rFonts w:ascii="Times New Roman" w:hAnsi="Times New Roman" w:cs="Times New Roman"/>
          <w:b/>
          <w:color w:val="auto"/>
          <w:sz w:val="24"/>
          <w:szCs w:val="24"/>
        </w:rPr>
        <w:t>3.2. DRAWBACKS OF PREVIOUS WORK</w:t>
      </w:r>
      <w:bookmarkEnd w:id="219"/>
      <w:bookmarkEnd w:id="220"/>
      <w:r w:rsidRPr="00FF1DBE">
        <w:rPr>
          <w:rFonts w:ascii="Times New Roman" w:hAnsi="Times New Roman" w:cs="Times New Roman"/>
          <w:b/>
          <w:color w:val="auto"/>
          <w:sz w:val="24"/>
          <w:szCs w:val="24"/>
        </w:rPr>
        <w:t xml:space="preserve"> </w:t>
      </w:r>
    </w:p>
    <w:p w14:paraId="5FDC7316" w14:textId="59E1D652" w:rsidR="00255A5B" w:rsidRDefault="00255A5B">
      <w:pPr>
        <w:spacing w:line="360" w:lineRule="auto"/>
        <w:jc w:val="both"/>
        <w:rPr>
          <w:rFonts w:ascii="Times New Roman" w:hAnsi="Times New Roman" w:cs="Times New Roman"/>
          <w:sz w:val="24"/>
          <w:szCs w:val="24"/>
        </w:rPr>
        <w:pPrChange w:id="221" w:author="Jayatilaka Gihan" w:date="2020-03-01T09:50:00Z">
          <w:pPr/>
        </w:pPrChange>
      </w:pPr>
      <w:r w:rsidRPr="00255A5B">
        <w:rPr>
          <w:rFonts w:ascii="Times New Roman" w:hAnsi="Times New Roman" w:cs="Times New Roman"/>
          <w:sz w:val="24"/>
          <w:szCs w:val="24"/>
        </w:rPr>
        <w:t xml:space="preserve">We note that existing SCC designs suffer from three key limitations, detailed in each of the 3 sub-sections below. We discuss and illustrate the limitations via two state-of-the-art methods in SCC: HiLight and Chromacode. We pick these two for comparison as HiLight is a low-rate SCC system with high flicker </w:t>
      </w:r>
      <w:r w:rsidR="00780BF2" w:rsidRPr="00255A5B">
        <w:rPr>
          <w:rFonts w:ascii="Times New Roman" w:hAnsi="Times New Roman" w:cs="Times New Roman"/>
          <w:sz w:val="24"/>
          <w:szCs w:val="24"/>
        </w:rPr>
        <w:t>reduction, while</w:t>
      </w:r>
      <w:r w:rsidRPr="00255A5B">
        <w:rPr>
          <w:rFonts w:ascii="Times New Roman" w:hAnsi="Times New Roman" w:cs="Times New Roman"/>
          <w:sz w:val="24"/>
          <w:szCs w:val="24"/>
        </w:rPr>
        <w:t xml:space="preserve"> Chromacode, while having lower flicker reduction, has achieved the highest reported throughput among existing SCC prototypes. Thanks to HiLight's source code availability, we re-use the code for conducting feasibility experiments to demonstrate the underlying limitations. As Chromacode's source code is not publicly available, we rely on the information from the published paper to infer various parameter choices and the resulting system performance. Table</w:t>
      </w:r>
      <w:r w:rsidR="006E4CAB">
        <w:rPr>
          <w:rFonts w:ascii="Times New Roman" w:hAnsi="Times New Roman" w:cs="Times New Roman"/>
          <w:sz w:val="24"/>
          <w:szCs w:val="24"/>
        </w:rPr>
        <w:t xml:space="preserve"> 3.1</w:t>
      </w:r>
      <w:r w:rsidRPr="00255A5B">
        <w:rPr>
          <w:rFonts w:ascii="Times New Roman" w:hAnsi="Times New Roman" w:cs="Times New Roman"/>
          <w:sz w:val="24"/>
          <w:szCs w:val="24"/>
        </w:rPr>
        <w:t xml:space="preserve"> summarizes the specific strategies for HiLight &amp; Chromacode that we shall investigate.</w:t>
      </w:r>
    </w:p>
    <w:p w14:paraId="47E7ED8B" w14:textId="2790BA99" w:rsidR="00AC18CE" w:rsidRDefault="00AC18CE">
      <w:pPr>
        <w:spacing w:line="360" w:lineRule="auto"/>
        <w:jc w:val="center"/>
        <w:rPr>
          <w:rFonts w:ascii="Times New Roman" w:hAnsi="Times New Roman" w:cs="Times New Roman"/>
          <w:sz w:val="24"/>
          <w:szCs w:val="24"/>
        </w:rPr>
        <w:pPrChange w:id="222" w:author="Jayatilaka Gihan" w:date="2020-03-01T09:50:00Z">
          <w:pPr/>
        </w:pPrChange>
      </w:pPr>
    </w:p>
    <w:p w14:paraId="765355E5" w14:textId="6E91C56A" w:rsidR="00AC18CE" w:rsidRPr="00255A5B" w:rsidRDefault="00AC18CE">
      <w:pPr>
        <w:spacing w:line="360" w:lineRule="auto"/>
        <w:jc w:val="center"/>
        <w:rPr>
          <w:rFonts w:ascii="Times New Roman" w:hAnsi="Times New Roman" w:cs="Times New Roman"/>
          <w:sz w:val="24"/>
          <w:szCs w:val="24"/>
        </w:rPr>
        <w:pPrChange w:id="223" w:author="Jayatilaka Gihan" w:date="2020-03-01T09:50:00Z">
          <w:pPr>
            <w:jc w:val="center"/>
          </w:pPr>
        </w:pPrChange>
      </w:pPr>
      <w:r>
        <w:rPr>
          <w:rFonts w:ascii="Times New Roman" w:hAnsi="Times New Roman" w:cs="Times New Roman"/>
          <w:sz w:val="24"/>
          <w:szCs w:val="24"/>
        </w:rPr>
        <w:t>Table 3.1. Summary of the previous work</w:t>
      </w:r>
    </w:p>
    <w:tbl>
      <w:tblPr>
        <w:tblStyle w:val="TableGrid"/>
        <w:tblW w:w="0" w:type="auto"/>
        <w:jc w:val="center"/>
        <w:tblLook w:val="04A0" w:firstRow="1" w:lastRow="0" w:firstColumn="1" w:lastColumn="0" w:noHBand="0" w:noVBand="1"/>
      </w:tblPr>
      <w:tblGrid>
        <w:gridCol w:w="3116"/>
        <w:gridCol w:w="3117"/>
        <w:gridCol w:w="3117"/>
      </w:tblGrid>
      <w:tr w:rsidR="0073598B" w14:paraId="4207F9EE" w14:textId="77777777" w:rsidTr="00AC18CE">
        <w:trPr>
          <w:jc w:val="center"/>
        </w:trPr>
        <w:tc>
          <w:tcPr>
            <w:tcW w:w="3116" w:type="dxa"/>
          </w:tcPr>
          <w:p w14:paraId="61184D71" w14:textId="77777777" w:rsidR="0073598B" w:rsidRDefault="0073598B">
            <w:pPr>
              <w:spacing w:line="360" w:lineRule="auto"/>
              <w:jc w:val="center"/>
              <w:rPr>
                <w:rFonts w:ascii="Times New Roman" w:hAnsi="Times New Roman" w:cs="Times New Roman"/>
                <w:sz w:val="24"/>
                <w:szCs w:val="24"/>
              </w:rPr>
              <w:pPrChange w:id="224" w:author="Jayatilaka Gihan" w:date="2020-03-01T09:50:00Z">
                <w:pPr/>
              </w:pPrChange>
            </w:pPr>
          </w:p>
        </w:tc>
        <w:tc>
          <w:tcPr>
            <w:tcW w:w="3117" w:type="dxa"/>
          </w:tcPr>
          <w:p w14:paraId="7C5FD19F" w14:textId="3861FEAD" w:rsidR="0073598B" w:rsidRDefault="006E4CAB">
            <w:pPr>
              <w:spacing w:line="360" w:lineRule="auto"/>
              <w:jc w:val="center"/>
              <w:rPr>
                <w:rFonts w:ascii="Times New Roman" w:hAnsi="Times New Roman" w:cs="Times New Roman"/>
                <w:sz w:val="24"/>
                <w:szCs w:val="24"/>
              </w:rPr>
              <w:pPrChange w:id="225" w:author="Jayatilaka Gihan" w:date="2020-03-01T09:50:00Z">
                <w:pPr/>
              </w:pPrChange>
            </w:pPr>
            <w:r>
              <w:rPr>
                <w:rFonts w:ascii="Times New Roman" w:hAnsi="Times New Roman" w:cs="Times New Roman"/>
                <w:sz w:val="24"/>
                <w:szCs w:val="24"/>
              </w:rPr>
              <w:t>Hilight</w:t>
            </w:r>
          </w:p>
        </w:tc>
        <w:tc>
          <w:tcPr>
            <w:tcW w:w="3117" w:type="dxa"/>
          </w:tcPr>
          <w:p w14:paraId="02F9BE58" w14:textId="1B3BA407" w:rsidR="0073598B" w:rsidRDefault="006E4CAB">
            <w:pPr>
              <w:spacing w:line="360" w:lineRule="auto"/>
              <w:jc w:val="center"/>
              <w:rPr>
                <w:rFonts w:ascii="Times New Roman" w:hAnsi="Times New Roman" w:cs="Times New Roman"/>
                <w:sz w:val="24"/>
                <w:szCs w:val="24"/>
              </w:rPr>
              <w:pPrChange w:id="226" w:author="Jayatilaka Gihan" w:date="2020-03-01T09:50:00Z">
                <w:pPr/>
              </w:pPrChange>
            </w:pPr>
            <w:r>
              <w:rPr>
                <w:rFonts w:ascii="Times New Roman" w:hAnsi="Times New Roman" w:cs="Times New Roman"/>
                <w:sz w:val="24"/>
                <w:szCs w:val="24"/>
              </w:rPr>
              <w:t>Chromacode</w:t>
            </w:r>
          </w:p>
        </w:tc>
      </w:tr>
      <w:tr w:rsidR="0073598B" w14:paraId="3FA0D462" w14:textId="77777777" w:rsidTr="00AC18CE">
        <w:trPr>
          <w:jc w:val="center"/>
        </w:trPr>
        <w:tc>
          <w:tcPr>
            <w:tcW w:w="3116" w:type="dxa"/>
          </w:tcPr>
          <w:p w14:paraId="470BEFA3" w14:textId="53B5A0DC" w:rsidR="0073598B" w:rsidRDefault="006E4CAB">
            <w:pPr>
              <w:spacing w:line="360" w:lineRule="auto"/>
              <w:jc w:val="center"/>
              <w:rPr>
                <w:rFonts w:ascii="Times New Roman" w:hAnsi="Times New Roman" w:cs="Times New Roman"/>
                <w:sz w:val="24"/>
                <w:szCs w:val="24"/>
              </w:rPr>
              <w:pPrChange w:id="227" w:author="Jayatilaka Gihan" w:date="2020-03-01T09:50:00Z">
                <w:pPr/>
              </w:pPrChange>
            </w:pPr>
            <w:r w:rsidRPr="00255A5B">
              <w:rPr>
                <w:rFonts w:ascii="Times New Roman" w:hAnsi="Times New Roman" w:cs="Times New Roman"/>
                <w:sz w:val="24"/>
                <w:szCs w:val="24"/>
              </w:rPr>
              <w:t>Screen Detection</w:t>
            </w:r>
          </w:p>
        </w:tc>
        <w:tc>
          <w:tcPr>
            <w:tcW w:w="3117" w:type="dxa"/>
          </w:tcPr>
          <w:p w14:paraId="2FF51855" w14:textId="5EE1D9DA" w:rsidR="0073598B" w:rsidRDefault="006E4CAB">
            <w:pPr>
              <w:spacing w:line="360" w:lineRule="auto"/>
              <w:jc w:val="center"/>
              <w:rPr>
                <w:rFonts w:ascii="Times New Roman" w:hAnsi="Times New Roman" w:cs="Times New Roman"/>
                <w:sz w:val="24"/>
                <w:szCs w:val="24"/>
              </w:rPr>
              <w:pPrChange w:id="228" w:author="Jayatilaka Gihan" w:date="2020-03-01T09:50:00Z">
                <w:pPr/>
              </w:pPrChange>
            </w:pPr>
            <w:r w:rsidRPr="00255A5B">
              <w:rPr>
                <w:rFonts w:ascii="Times New Roman" w:hAnsi="Times New Roman" w:cs="Times New Roman"/>
                <w:sz w:val="24"/>
                <w:szCs w:val="24"/>
              </w:rPr>
              <w:t>Canny &amp; Hough edge detector</w:t>
            </w:r>
          </w:p>
        </w:tc>
        <w:tc>
          <w:tcPr>
            <w:tcW w:w="3117" w:type="dxa"/>
          </w:tcPr>
          <w:p w14:paraId="68B33FBB" w14:textId="4877DDFE" w:rsidR="0073598B" w:rsidRDefault="006E4CAB">
            <w:pPr>
              <w:spacing w:line="360" w:lineRule="auto"/>
              <w:jc w:val="center"/>
              <w:rPr>
                <w:rFonts w:ascii="Times New Roman" w:hAnsi="Times New Roman" w:cs="Times New Roman"/>
                <w:sz w:val="24"/>
                <w:szCs w:val="24"/>
              </w:rPr>
              <w:pPrChange w:id="229" w:author="Jayatilaka Gihan" w:date="2020-03-01T09:50:00Z">
                <w:pPr/>
              </w:pPrChange>
            </w:pPr>
            <w:r w:rsidRPr="00255A5B">
              <w:rPr>
                <w:rFonts w:ascii="Times New Roman" w:hAnsi="Times New Roman" w:cs="Times New Roman"/>
                <w:sz w:val="24"/>
                <w:szCs w:val="24"/>
              </w:rPr>
              <w:t>Pre-calibrated marker</w:t>
            </w:r>
          </w:p>
        </w:tc>
      </w:tr>
      <w:tr w:rsidR="0073598B" w14:paraId="2256B010" w14:textId="77777777" w:rsidTr="00AC18CE">
        <w:trPr>
          <w:jc w:val="center"/>
        </w:trPr>
        <w:tc>
          <w:tcPr>
            <w:tcW w:w="3116" w:type="dxa"/>
          </w:tcPr>
          <w:p w14:paraId="18007936" w14:textId="19179DC2" w:rsidR="0073598B" w:rsidRDefault="006E4CAB">
            <w:pPr>
              <w:spacing w:line="360" w:lineRule="auto"/>
              <w:jc w:val="center"/>
              <w:rPr>
                <w:rFonts w:ascii="Times New Roman" w:hAnsi="Times New Roman" w:cs="Times New Roman"/>
                <w:sz w:val="24"/>
                <w:szCs w:val="24"/>
              </w:rPr>
              <w:pPrChange w:id="230" w:author="Jayatilaka Gihan" w:date="2020-03-01T09:50:00Z">
                <w:pPr/>
              </w:pPrChange>
            </w:pPr>
            <w:r w:rsidRPr="00255A5B">
              <w:rPr>
                <w:rFonts w:ascii="Times New Roman" w:hAnsi="Times New Roman" w:cs="Times New Roman"/>
                <w:sz w:val="24"/>
                <w:szCs w:val="24"/>
              </w:rPr>
              <w:t>Flicker Elimination</w:t>
            </w:r>
          </w:p>
        </w:tc>
        <w:tc>
          <w:tcPr>
            <w:tcW w:w="3117" w:type="dxa"/>
          </w:tcPr>
          <w:p w14:paraId="6536DCA3" w14:textId="38F435E4" w:rsidR="0073598B" w:rsidRDefault="006E4CAB">
            <w:pPr>
              <w:spacing w:line="360" w:lineRule="auto"/>
              <w:jc w:val="center"/>
              <w:rPr>
                <w:rFonts w:ascii="Times New Roman" w:hAnsi="Times New Roman" w:cs="Times New Roman"/>
                <w:sz w:val="24"/>
                <w:szCs w:val="24"/>
              </w:rPr>
              <w:pPrChange w:id="231" w:author="Jayatilaka Gihan" w:date="2020-03-01T09:50:00Z">
                <w:pPr/>
              </w:pPrChange>
            </w:pPr>
            <w:r w:rsidRPr="00255A5B">
              <w:rPr>
                <w:rFonts w:ascii="Times New Roman" w:hAnsi="Times New Roman" w:cs="Times New Roman"/>
                <w:sz w:val="24"/>
                <w:szCs w:val="24"/>
              </w:rPr>
              <w:t>Embed in brightness (alpha) channel</w:t>
            </w:r>
          </w:p>
        </w:tc>
        <w:tc>
          <w:tcPr>
            <w:tcW w:w="3117" w:type="dxa"/>
          </w:tcPr>
          <w:p w14:paraId="04BB591F" w14:textId="72BA5ACB" w:rsidR="0073598B" w:rsidRDefault="006E4CAB">
            <w:pPr>
              <w:spacing w:line="360" w:lineRule="auto"/>
              <w:jc w:val="center"/>
              <w:rPr>
                <w:rFonts w:ascii="Times New Roman" w:hAnsi="Times New Roman" w:cs="Times New Roman"/>
                <w:sz w:val="24"/>
                <w:szCs w:val="24"/>
              </w:rPr>
              <w:pPrChange w:id="232" w:author="Jayatilaka Gihan" w:date="2020-03-01T09:50:00Z">
                <w:pPr/>
              </w:pPrChange>
            </w:pPr>
            <w:r w:rsidRPr="00255A5B">
              <w:rPr>
                <w:rFonts w:ascii="Times New Roman" w:hAnsi="Times New Roman" w:cs="Times New Roman"/>
                <w:sz w:val="24"/>
                <w:szCs w:val="24"/>
              </w:rPr>
              <w:t>Embed using manchester coding \&amp; operate at high frame rates</w:t>
            </w:r>
          </w:p>
        </w:tc>
      </w:tr>
      <w:tr w:rsidR="0073598B" w14:paraId="24994584" w14:textId="77777777" w:rsidTr="00AC18CE">
        <w:trPr>
          <w:jc w:val="center"/>
        </w:trPr>
        <w:tc>
          <w:tcPr>
            <w:tcW w:w="3116" w:type="dxa"/>
          </w:tcPr>
          <w:p w14:paraId="72AD1952" w14:textId="7BB8064E" w:rsidR="0073598B" w:rsidRDefault="006E4CAB">
            <w:pPr>
              <w:spacing w:line="360" w:lineRule="auto"/>
              <w:jc w:val="center"/>
              <w:rPr>
                <w:rFonts w:ascii="Times New Roman" w:hAnsi="Times New Roman" w:cs="Times New Roman"/>
                <w:sz w:val="24"/>
                <w:szCs w:val="24"/>
              </w:rPr>
              <w:pPrChange w:id="233" w:author="Jayatilaka Gihan" w:date="2020-03-01T09:50:00Z">
                <w:pPr/>
              </w:pPrChange>
            </w:pPr>
            <w:r w:rsidRPr="00255A5B">
              <w:rPr>
                <w:rFonts w:ascii="Times New Roman" w:hAnsi="Times New Roman" w:cs="Times New Roman"/>
                <w:sz w:val="24"/>
                <w:szCs w:val="24"/>
              </w:rPr>
              <w:t>Transition frames</w:t>
            </w:r>
          </w:p>
        </w:tc>
        <w:tc>
          <w:tcPr>
            <w:tcW w:w="3117" w:type="dxa"/>
          </w:tcPr>
          <w:p w14:paraId="75B151E0" w14:textId="3F7CB741" w:rsidR="0073598B" w:rsidRDefault="006E4CAB">
            <w:pPr>
              <w:spacing w:line="360" w:lineRule="auto"/>
              <w:jc w:val="center"/>
              <w:rPr>
                <w:rFonts w:ascii="Times New Roman" w:hAnsi="Times New Roman" w:cs="Times New Roman"/>
                <w:sz w:val="24"/>
                <w:szCs w:val="24"/>
              </w:rPr>
              <w:pPrChange w:id="234" w:author="Jayatilaka Gihan" w:date="2020-03-01T09:50:00Z">
                <w:pPr/>
              </w:pPrChange>
            </w:pPr>
            <w:r w:rsidRPr="00255A5B">
              <w:rPr>
                <w:rFonts w:ascii="Times New Roman" w:hAnsi="Times New Roman" w:cs="Times New Roman"/>
                <w:sz w:val="24"/>
                <w:szCs w:val="24"/>
              </w:rPr>
              <w:t>preamble bit pattern for synchronization</w:t>
            </w:r>
          </w:p>
        </w:tc>
        <w:tc>
          <w:tcPr>
            <w:tcW w:w="3117" w:type="dxa"/>
          </w:tcPr>
          <w:p w14:paraId="4D44D3D9" w14:textId="77777777" w:rsidR="006E4CAB" w:rsidRPr="00255A5B" w:rsidRDefault="006E4CAB">
            <w:pPr>
              <w:spacing w:line="360" w:lineRule="auto"/>
              <w:jc w:val="center"/>
              <w:rPr>
                <w:rFonts w:ascii="Times New Roman" w:hAnsi="Times New Roman" w:cs="Times New Roman"/>
                <w:sz w:val="24"/>
                <w:szCs w:val="24"/>
              </w:rPr>
              <w:pPrChange w:id="235" w:author="Jayatilaka Gihan" w:date="2020-03-01T09:50:00Z">
                <w:pPr/>
              </w:pPrChange>
            </w:pPr>
            <w:r w:rsidRPr="00255A5B">
              <w:rPr>
                <w:rFonts w:ascii="Times New Roman" w:hAnsi="Times New Roman" w:cs="Times New Roman"/>
                <w:sz w:val="24"/>
                <w:szCs w:val="24"/>
              </w:rPr>
              <w:t>specific marker patterns on border pixels</w:t>
            </w:r>
          </w:p>
          <w:p w14:paraId="2E9EFE94" w14:textId="77777777" w:rsidR="0073598B" w:rsidRDefault="0073598B">
            <w:pPr>
              <w:spacing w:line="360" w:lineRule="auto"/>
              <w:jc w:val="center"/>
              <w:rPr>
                <w:rFonts w:ascii="Times New Roman" w:hAnsi="Times New Roman" w:cs="Times New Roman"/>
                <w:sz w:val="24"/>
                <w:szCs w:val="24"/>
              </w:rPr>
              <w:pPrChange w:id="236" w:author="Jayatilaka Gihan" w:date="2020-03-01T09:50:00Z">
                <w:pPr/>
              </w:pPrChange>
            </w:pPr>
          </w:p>
        </w:tc>
      </w:tr>
    </w:tbl>
    <w:p w14:paraId="45CD59C1" w14:textId="79CCEFBC" w:rsidR="008957C2" w:rsidRDefault="008957C2" w:rsidP="00BF154F">
      <w:pPr>
        <w:spacing w:line="360" w:lineRule="auto"/>
        <w:jc w:val="both"/>
        <w:rPr>
          <w:rFonts w:ascii="Times New Roman" w:hAnsi="Times New Roman" w:cs="Times New Roman"/>
          <w:b/>
          <w:sz w:val="24"/>
          <w:szCs w:val="24"/>
        </w:rPr>
      </w:pPr>
    </w:p>
    <w:p w14:paraId="46160006" w14:textId="7D427349" w:rsidR="00BF154F" w:rsidRDefault="00BF154F" w:rsidP="00BF154F">
      <w:pPr>
        <w:spacing w:line="360" w:lineRule="auto"/>
        <w:jc w:val="both"/>
        <w:rPr>
          <w:rFonts w:ascii="Times New Roman" w:hAnsi="Times New Roman" w:cs="Times New Roman"/>
          <w:b/>
          <w:sz w:val="24"/>
          <w:szCs w:val="24"/>
        </w:rPr>
      </w:pPr>
    </w:p>
    <w:p w14:paraId="794DBA57" w14:textId="77777777" w:rsidR="00BF154F" w:rsidRDefault="00BF154F">
      <w:pPr>
        <w:spacing w:line="360" w:lineRule="auto"/>
        <w:jc w:val="both"/>
        <w:rPr>
          <w:rFonts w:ascii="Times New Roman" w:hAnsi="Times New Roman" w:cs="Times New Roman"/>
          <w:b/>
          <w:sz w:val="24"/>
          <w:szCs w:val="24"/>
        </w:rPr>
        <w:pPrChange w:id="237" w:author="Jayatilaka Gihan" w:date="2020-03-01T09:50:00Z">
          <w:pPr/>
        </w:pPrChange>
      </w:pPr>
    </w:p>
    <w:p w14:paraId="4B72D5FD" w14:textId="6A010FF0" w:rsidR="00255A5B" w:rsidRPr="00DC4840" w:rsidRDefault="00255A5B">
      <w:pPr>
        <w:spacing w:line="360" w:lineRule="auto"/>
        <w:jc w:val="both"/>
        <w:rPr>
          <w:rFonts w:ascii="Times New Roman" w:hAnsi="Times New Roman" w:cs="Times New Roman"/>
          <w:b/>
          <w:sz w:val="24"/>
          <w:szCs w:val="24"/>
        </w:rPr>
        <w:pPrChange w:id="238" w:author="Jayatilaka Gihan" w:date="2020-03-01T09:50:00Z">
          <w:pPr/>
        </w:pPrChange>
      </w:pPr>
      <w:r w:rsidRPr="00DC4840">
        <w:rPr>
          <w:rFonts w:ascii="Times New Roman" w:hAnsi="Times New Roman" w:cs="Times New Roman"/>
          <w:b/>
          <w:sz w:val="24"/>
          <w:szCs w:val="24"/>
        </w:rPr>
        <w:lastRenderedPageBreak/>
        <w:t>Inaccurate Screen Detection: Need for Explicit Screen Markers</w:t>
      </w:r>
    </w:p>
    <w:p w14:paraId="07558C2D" w14:textId="77777777" w:rsidR="002F3F3C" w:rsidRDefault="00255A5B">
      <w:pPr>
        <w:spacing w:line="360" w:lineRule="auto"/>
        <w:jc w:val="both"/>
        <w:rPr>
          <w:rFonts w:ascii="Times New Roman" w:hAnsi="Times New Roman" w:cs="Times New Roman"/>
          <w:sz w:val="24"/>
          <w:szCs w:val="24"/>
        </w:rPr>
        <w:pPrChange w:id="239" w:author="Jayatilaka Gihan" w:date="2020-03-01T09:50:00Z">
          <w:pPr/>
        </w:pPrChange>
      </w:pPr>
      <w:r w:rsidRPr="00255A5B">
        <w:rPr>
          <w:rFonts w:ascii="Times New Roman" w:hAnsi="Times New Roman" w:cs="Times New Roman"/>
          <w:sz w:val="24"/>
          <w:szCs w:val="24"/>
        </w:rPr>
        <w:t xml:space="preserve">Prior works assume that the receiver camera is capable of </w:t>
      </w:r>
      <w:r w:rsidRPr="00DC4840">
        <w:rPr>
          <w:rFonts w:ascii="Times New Roman" w:hAnsi="Times New Roman" w:cs="Times New Roman"/>
          <w:i/>
          <w:sz w:val="24"/>
          <w:szCs w:val="24"/>
        </w:rPr>
        <w:t>perfectly</w:t>
      </w:r>
      <w:r w:rsidRPr="00255A5B">
        <w:rPr>
          <w:rFonts w:ascii="Times New Roman" w:hAnsi="Times New Roman" w:cs="Times New Roman"/>
          <w:sz w:val="24"/>
          <w:szCs w:val="24"/>
        </w:rPr>
        <w:t xml:space="preserve"> extracting the screen’s border. Such extraction is key to eventual bit decoding: as the pixels corresponding to each grid (bit) of the display image are obtained by effectively dividing the camera-captured image into N </w:t>
      </w:r>
      <w:r w:rsidR="00DC4840">
        <w:rPr>
          <w:rFonts w:ascii="Times New Roman" w:hAnsi="Times New Roman" w:cs="Times New Roman"/>
          <w:sz w:val="24"/>
          <w:szCs w:val="24"/>
        </w:rPr>
        <w:t>x</w:t>
      </w:r>
      <w:r w:rsidRPr="00255A5B">
        <w:rPr>
          <w:rFonts w:ascii="Times New Roman" w:hAnsi="Times New Roman" w:cs="Times New Roman"/>
          <w:sz w:val="24"/>
          <w:szCs w:val="24"/>
        </w:rPr>
        <w:t xml:space="preserve"> M grids, any error in extraction effectively results in the decoder using an incorrect set of captured pixels. Prior works have tackled this problem by either using a pre-calibrated screen border (i.e., assuming that the border is known via an external mechanism) or by employing a screen border extraction mechanism. As an example of the former, Chromacode assumes that the screen border is demarcated with a special marker or pattern that is used during an explicit pre-calibration step--this is clearly impractical in a real-world scenario. As an example of the latter, HiLight employs computer vision techniques such as line detection (using the Canny and Hough algorithm) to detect screen borders. However, these detection methods are erroneous in scenarios where </w:t>
      </w:r>
    </w:p>
    <w:p w14:paraId="33C59B19" w14:textId="77777777" w:rsidR="002F3F3C" w:rsidRDefault="00255A5B">
      <w:pPr>
        <w:spacing w:line="360" w:lineRule="auto"/>
        <w:ind w:firstLine="720"/>
        <w:jc w:val="both"/>
        <w:rPr>
          <w:rFonts w:ascii="Times New Roman" w:hAnsi="Times New Roman" w:cs="Times New Roman"/>
          <w:sz w:val="24"/>
          <w:szCs w:val="24"/>
        </w:rPr>
        <w:pPrChange w:id="240" w:author="Jayatilaka Gihan" w:date="2020-03-01T09:50:00Z">
          <w:pPr>
            <w:ind w:firstLine="720"/>
          </w:pPr>
        </w:pPrChange>
      </w:pPr>
      <w:r w:rsidRPr="00255A5B">
        <w:rPr>
          <w:rFonts w:ascii="Times New Roman" w:hAnsi="Times New Roman" w:cs="Times New Roman"/>
          <w:sz w:val="24"/>
          <w:szCs w:val="24"/>
        </w:rPr>
        <w:t xml:space="preserve">(a) the camera may be moving (e.g., a smartglass-mounted camera), or </w:t>
      </w:r>
    </w:p>
    <w:p w14:paraId="7424D4DC" w14:textId="77EF5610" w:rsidR="00255A5B" w:rsidRPr="00255A5B" w:rsidRDefault="00255A5B">
      <w:pPr>
        <w:spacing w:line="360" w:lineRule="auto"/>
        <w:ind w:firstLine="720"/>
        <w:jc w:val="both"/>
        <w:rPr>
          <w:rFonts w:ascii="Times New Roman" w:hAnsi="Times New Roman" w:cs="Times New Roman"/>
          <w:sz w:val="24"/>
          <w:szCs w:val="24"/>
        </w:rPr>
        <w:pPrChange w:id="241" w:author="Jayatilaka Gihan" w:date="2020-03-01T09:50:00Z">
          <w:pPr>
            <w:ind w:firstLine="720"/>
          </w:pPr>
        </w:pPrChange>
      </w:pPr>
      <w:r w:rsidRPr="00255A5B">
        <w:rPr>
          <w:rFonts w:ascii="Times New Roman" w:hAnsi="Times New Roman" w:cs="Times New Roman"/>
          <w:sz w:val="24"/>
          <w:szCs w:val="24"/>
        </w:rPr>
        <w:t xml:space="preserve">(b) the background is not smooth (has significant scene variation) and non-homogeneous. </w:t>
      </w:r>
    </w:p>
    <w:p w14:paraId="7D2742D0" w14:textId="3E76A854" w:rsidR="00C7113C" w:rsidRDefault="00923E1A">
      <w:pPr>
        <w:spacing w:line="360" w:lineRule="auto"/>
        <w:jc w:val="center"/>
        <w:rPr>
          <w:rFonts w:ascii="Times New Roman" w:hAnsi="Times New Roman" w:cs="Times New Roman"/>
          <w:sz w:val="24"/>
          <w:szCs w:val="24"/>
        </w:rPr>
        <w:pPrChange w:id="242" w:author="Jayatilaka Gihan" w:date="2020-03-01T09:50:00Z">
          <w:pPr>
            <w:jc w:val="center"/>
          </w:pPr>
        </w:pPrChange>
      </w:pPr>
      <w:r>
        <w:rPr>
          <w:rFonts w:ascii="Times New Roman" w:hAnsi="Times New Roman" w:cs="Times New Roman"/>
          <w:noProof/>
          <w:sz w:val="24"/>
          <w:szCs w:val="24"/>
        </w:rPr>
        <w:drawing>
          <wp:inline distT="0" distB="0" distL="0" distR="0" wp14:anchorId="692474FB" wp14:editId="19B1550D">
            <wp:extent cx="5486400" cy="3200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6E2B635" w14:textId="77777777" w:rsidR="00E0636B" w:rsidRDefault="00C7113C">
      <w:pPr>
        <w:spacing w:line="360" w:lineRule="auto"/>
        <w:jc w:val="center"/>
        <w:rPr>
          <w:rFonts w:ascii="Times New Roman" w:hAnsi="Times New Roman" w:cs="Times New Roman"/>
          <w:sz w:val="24"/>
          <w:szCs w:val="24"/>
        </w:rPr>
        <w:pPrChange w:id="243" w:author="Jayatilaka Gihan" w:date="2020-03-01T09:50:00Z">
          <w:pPr>
            <w:jc w:val="center"/>
          </w:pPr>
        </w:pPrChange>
      </w:pPr>
      <w:r>
        <w:rPr>
          <w:rFonts w:ascii="Times New Roman" w:hAnsi="Times New Roman" w:cs="Times New Roman"/>
          <w:sz w:val="24"/>
          <w:szCs w:val="24"/>
        </w:rPr>
        <w:t xml:space="preserve">Figure 3.1 </w:t>
      </w:r>
      <w:r w:rsidR="00255A5B" w:rsidRPr="00255A5B">
        <w:rPr>
          <w:rFonts w:ascii="Times New Roman" w:hAnsi="Times New Roman" w:cs="Times New Roman"/>
          <w:sz w:val="24"/>
          <w:szCs w:val="24"/>
        </w:rPr>
        <w:t>Screen detection performance of HiLight using computer vision feature</w:t>
      </w:r>
      <w:r w:rsidR="00E0636B">
        <w:rPr>
          <w:rFonts w:ascii="Times New Roman" w:hAnsi="Times New Roman" w:cs="Times New Roman"/>
          <w:sz w:val="24"/>
          <w:szCs w:val="24"/>
        </w:rPr>
        <w:t xml:space="preserve"> methods.</w:t>
      </w:r>
    </w:p>
    <w:p w14:paraId="7AFDAFC0" w14:textId="77777777" w:rsidR="00E0636B" w:rsidRDefault="00E0636B" w:rsidP="00BF154F">
      <w:pPr>
        <w:spacing w:line="360" w:lineRule="auto"/>
        <w:jc w:val="both"/>
        <w:rPr>
          <w:rFonts w:ascii="Times New Roman" w:hAnsi="Times New Roman" w:cs="Times New Roman"/>
          <w:sz w:val="24"/>
          <w:szCs w:val="24"/>
        </w:rPr>
      </w:pPr>
    </w:p>
    <w:p w14:paraId="25EE59EF" w14:textId="1298623E" w:rsidR="00255A5B" w:rsidRPr="00255A5B" w:rsidRDefault="00E0636B" w:rsidP="00BF154F">
      <w:pPr>
        <w:spacing w:line="360" w:lineRule="auto"/>
        <w:jc w:val="both"/>
        <w:rPr>
          <w:rFonts w:ascii="Times New Roman" w:hAnsi="Times New Roman" w:cs="Times New Roman"/>
          <w:sz w:val="24"/>
          <w:szCs w:val="24"/>
        </w:rPr>
      </w:pPr>
      <w:r>
        <w:rPr>
          <w:rFonts w:ascii="Times New Roman" w:hAnsi="Times New Roman" w:cs="Times New Roman"/>
          <w:sz w:val="24"/>
          <w:szCs w:val="24"/>
        </w:rPr>
        <w:t>Figure 3.1 denotes the results from</w:t>
      </w:r>
      <w:r w:rsidR="00255A5B" w:rsidRPr="00255A5B">
        <w:rPr>
          <w:rFonts w:ascii="Times New Roman" w:hAnsi="Times New Roman" w:cs="Times New Roman"/>
          <w:sz w:val="24"/>
          <w:szCs w:val="24"/>
        </w:rPr>
        <w:t xml:space="preserve"> Canny and Hough edge detection methods. This experiment was conducted in a research lab environment with conventional office ceiling white lighting</w:t>
      </w:r>
      <w:r w:rsidR="00C7113C">
        <w:rPr>
          <w:rFonts w:ascii="Times New Roman" w:hAnsi="Times New Roman" w:cs="Times New Roman"/>
          <w:sz w:val="24"/>
          <w:szCs w:val="24"/>
        </w:rPr>
        <w:t>.</w:t>
      </w:r>
    </w:p>
    <w:p w14:paraId="68E7F2F0" w14:textId="16986663" w:rsidR="00255A5B" w:rsidRPr="00255A5B" w:rsidRDefault="00255A5B">
      <w:pPr>
        <w:spacing w:line="360" w:lineRule="auto"/>
        <w:jc w:val="both"/>
        <w:rPr>
          <w:rFonts w:ascii="Times New Roman" w:hAnsi="Times New Roman" w:cs="Times New Roman"/>
          <w:sz w:val="24"/>
          <w:szCs w:val="24"/>
        </w:rPr>
        <w:pPrChange w:id="244" w:author="Jayatilaka Gihan" w:date="2020-03-01T09:50:00Z">
          <w:pPr/>
        </w:pPrChange>
      </w:pPr>
      <w:r w:rsidRPr="00255A5B">
        <w:rPr>
          <w:rFonts w:ascii="Times New Roman" w:hAnsi="Times New Roman" w:cs="Times New Roman"/>
          <w:sz w:val="24"/>
          <w:szCs w:val="24"/>
        </w:rPr>
        <w:lastRenderedPageBreak/>
        <w:t xml:space="preserve">To establish the limitation of these techniques, we evaluated the accuracy of the Canny &amp; Hough detector (of HiLight) in detecting a screen under a research lab environment, with different angles of observation. Figure </w:t>
      </w:r>
      <w:r w:rsidR="00911ECB">
        <w:rPr>
          <w:rFonts w:ascii="Times New Roman" w:hAnsi="Times New Roman" w:cs="Times New Roman"/>
          <w:sz w:val="24"/>
          <w:szCs w:val="24"/>
        </w:rPr>
        <w:t>3.1</w:t>
      </w:r>
      <w:r w:rsidRPr="00255A5B">
        <w:rPr>
          <w:rFonts w:ascii="Times New Roman" w:hAnsi="Times New Roman" w:cs="Times New Roman"/>
          <w:sz w:val="24"/>
          <w:szCs w:val="24"/>
        </w:rPr>
        <w:t xml:space="preserve"> plots the Intersection-over-Union (IoU) metric, capturing the accuracy between the detected screen boundaries and the ground truth, for different observation angles. To provide an understanding of how such inaccurate screen estimation impacts the final SCC decoding performance, Figure</w:t>
      </w:r>
      <w:r w:rsidR="00701E39">
        <w:rPr>
          <w:rFonts w:ascii="Times New Roman" w:hAnsi="Times New Roman" w:cs="Times New Roman"/>
          <w:sz w:val="24"/>
          <w:szCs w:val="24"/>
        </w:rPr>
        <w:t xml:space="preserve"> 3.2</w:t>
      </w:r>
      <w:r w:rsidRPr="00255A5B">
        <w:rPr>
          <w:rFonts w:ascii="Times New Roman" w:hAnsi="Times New Roman" w:cs="Times New Roman"/>
          <w:sz w:val="24"/>
          <w:szCs w:val="24"/>
        </w:rPr>
        <w:t xml:space="preserve"> then plots the resulting bit error rate (BER) as a function of the </w:t>
      </w:r>
      <w:r w:rsidRPr="0085584A">
        <w:rPr>
          <w:rFonts w:ascii="Times New Roman" w:hAnsi="Times New Roman" w:cs="Times New Roman"/>
          <w:i/>
          <w:sz w:val="24"/>
          <w:szCs w:val="24"/>
        </w:rPr>
        <w:t>screen offset</w:t>
      </w:r>
      <w:r w:rsidRPr="00255A5B">
        <w:rPr>
          <w:rFonts w:ascii="Times New Roman" w:hAnsi="Times New Roman" w:cs="Times New Roman"/>
          <w:sz w:val="24"/>
          <w:szCs w:val="24"/>
        </w:rPr>
        <w:t>:</w:t>
      </w:r>
      <w:r w:rsidR="0085584A" w:rsidRPr="00255A5B">
        <w:rPr>
          <w:rFonts w:ascii="Times New Roman" w:hAnsi="Times New Roman" w:cs="Times New Roman"/>
          <w:sz w:val="24"/>
          <w:szCs w:val="24"/>
        </w:rPr>
        <w:t xml:space="preserve"> </w:t>
      </w:r>
      <w:r w:rsidRPr="00255A5B">
        <w:rPr>
          <w:rFonts w:ascii="Times New Roman" w:hAnsi="Times New Roman" w:cs="Times New Roman"/>
          <w:sz w:val="24"/>
          <w:szCs w:val="24"/>
        </w:rPr>
        <w:t xml:space="preserve">--i.e.,. We clearly see the brittleness of current approaches that rely on explicit extraction of individual cells/grids: even a modest 25\% offset in grid alignment, pushes the BER to </w:t>
      </w:r>
      <w:r w:rsidR="0012439A">
        <w:rPr>
          <w:rFonts w:ascii="Times New Roman" w:hAnsi="Times New Roman" w:cs="Times New Roman"/>
          <w:sz w:val="24"/>
          <w:szCs w:val="24"/>
        </w:rPr>
        <w:t>&lt;</w:t>
      </w:r>
      <w:r w:rsidRPr="00255A5B">
        <w:rPr>
          <w:rFonts w:ascii="Times New Roman" w:hAnsi="Times New Roman" w:cs="Times New Roman"/>
          <w:sz w:val="24"/>
          <w:szCs w:val="24"/>
        </w:rPr>
        <w:t xml:space="preserve">15%. </w:t>
      </w:r>
    </w:p>
    <w:p w14:paraId="255FD46E" w14:textId="0E48A7D6" w:rsidR="00255A5B" w:rsidRPr="00255A5B" w:rsidRDefault="00CB3D8D">
      <w:pPr>
        <w:spacing w:line="360" w:lineRule="auto"/>
        <w:jc w:val="center"/>
        <w:rPr>
          <w:rFonts w:ascii="Times New Roman" w:hAnsi="Times New Roman" w:cs="Times New Roman"/>
          <w:sz w:val="24"/>
          <w:szCs w:val="24"/>
        </w:rPr>
        <w:pPrChange w:id="245" w:author="Jayatilaka Gihan" w:date="2020-03-01T09:50:00Z">
          <w:pPr>
            <w:jc w:val="center"/>
          </w:pPr>
        </w:pPrChange>
      </w:pPr>
      <w:r>
        <w:rPr>
          <w:rFonts w:ascii="Times New Roman" w:hAnsi="Times New Roman" w:cs="Times New Roman"/>
          <w:noProof/>
          <w:sz w:val="24"/>
          <w:szCs w:val="24"/>
        </w:rPr>
        <w:drawing>
          <wp:inline distT="0" distB="0" distL="0" distR="0" wp14:anchorId="145B6A60" wp14:editId="5B90388D">
            <wp:extent cx="4000500" cy="28961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 3_2.png"/>
                    <pic:cNvPicPr/>
                  </pic:nvPicPr>
                  <pic:blipFill>
                    <a:blip r:embed="rId20">
                      <a:extLst>
                        <a:ext uri="{28A0092B-C50C-407E-A947-70E740481C1C}">
                          <a14:useLocalDpi xmlns:a14="http://schemas.microsoft.com/office/drawing/2010/main" val="0"/>
                        </a:ext>
                      </a:extLst>
                    </a:blip>
                    <a:stretch>
                      <a:fillRect/>
                    </a:stretch>
                  </pic:blipFill>
                  <pic:spPr>
                    <a:xfrm>
                      <a:off x="0" y="0"/>
                      <a:ext cx="4008581" cy="2902017"/>
                    </a:xfrm>
                    <a:prstGeom prst="rect">
                      <a:avLst/>
                    </a:prstGeom>
                  </pic:spPr>
                </pic:pic>
              </a:graphicData>
            </a:graphic>
          </wp:inline>
        </w:drawing>
      </w:r>
    </w:p>
    <w:p w14:paraId="0981D7C6" w14:textId="6948BAEA" w:rsidR="00255A5B" w:rsidRPr="00255A5B" w:rsidRDefault="00CB3D8D">
      <w:pPr>
        <w:spacing w:line="360" w:lineRule="auto"/>
        <w:jc w:val="center"/>
        <w:rPr>
          <w:rFonts w:ascii="Times New Roman" w:hAnsi="Times New Roman" w:cs="Times New Roman"/>
          <w:sz w:val="24"/>
          <w:szCs w:val="24"/>
        </w:rPr>
        <w:pPrChange w:id="246" w:author="Jayatilaka Gihan" w:date="2020-03-01T09:50:00Z">
          <w:pPr>
            <w:jc w:val="center"/>
          </w:pPr>
        </w:pPrChange>
      </w:pPr>
      <w:r>
        <w:rPr>
          <w:rFonts w:ascii="Times New Roman" w:hAnsi="Times New Roman" w:cs="Times New Roman"/>
          <w:sz w:val="24"/>
          <w:szCs w:val="24"/>
        </w:rPr>
        <w:t>Figure 3.2</w:t>
      </w:r>
      <w:r w:rsidR="00923E1A">
        <w:rPr>
          <w:rFonts w:ascii="Times New Roman" w:hAnsi="Times New Roman" w:cs="Times New Roman"/>
          <w:sz w:val="24"/>
          <w:szCs w:val="24"/>
        </w:rPr>
        <w:t>.</w:t>
      </w:r>
      <w:r>
        <w:rPr>
          <w:rFonts w:ascii="Times New Roman" w:hAnsi="Times New Roman" w:cs="Times New Roman"/>
          <w:sz w:val="24"/>
          <w:szCs w:val="24"/>
        </w:rPr>
        <w:t xml:space="preserve"> </w:t>
      </w:r>
      <w:r w:rsidR="00353A99">
        <w:rPr>
          <w:rFonts w:ascii="Times New Roman" w:hAnsi="Times New Roman" w:cs="Times New Roman"/>
          <w:sz w:val="24"/>
          <w:szCs w:val="24"/>
        </w:rPr>
        <w:t xml:space="preserve"> </w:t>
      </w:r>
      <w:r w:rsidR="00255A5B" w:rsidRPr="00255A5B">
        <w:rPr>
          <w:rFonts w:ascii="Times New Roman" w:hAnsi="Times New Roman" w:cs="Times New Roman"/>
          <w:sz w:val="24"/>
          <w:szCs w:val="24"/>
        </w:rPr>
        <w:t>Hilight: BER vs. Screen offset</w:t>
      </w:r>
    </w:p>
    <w:p w14:paraId="0C393A08" w14:textId="3EC90800" w:rsidR="00255A5B" w:rsidRPr="00255A5B" w:rsidRDefault="005535D9">
      <w:pPr>
        <w:spacing w:line="360" w:lineRule="auto"/>
        <w:jc w:val="center"/>
        <w:rPr>
          <w:rFonts w:ascii="Times New Roman" w:hAnsi="Times New Roman" w:cs="Times New Roman"/>
          <w:sz w:val="24"/>
          <w:szCs w:val="24"/>
        </w:rPr>
        <w:pPrChange w:id="247" w:author="Jayatilaka Gihan" w:date="2020-03-01T09:50:00Z">
          <w:pPr>
            <w:jc w:val="center"/>
          </w:pPr>
        </w:pPrChange>
      </w:pPr>
      <w:r>
        <w:rPr>
          <w:rFonts w:ascii="Times New Roman" w:hAnsi="Times New Roman" w:cs="Times New Roman"/>
          <w:noProof/>
          <w:sz w:val="24"/>
          <w:szCs w:val="24"/>
        </w:rPr>
        <w:drawing>
          <wp:inline distT="0" distB="0" distL="0" distR="0" wp14:anchorId="4144ACEF" wp14:editId="02AB2ADD">
            <wp:extent cx="5191125" cy="28289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3-3.PNG"/>
                    <pic:cNvPicPr/>
                  </pic:nvPicPr>
                  <pic:blipFill rotWithShape="1">
                    <a:blip r:embed="rId21">
                      <a:extLst>
                        <a:ext uri="{28A0092B-C50C-407E-A947-70E740481C1C}">
                          <a14:useLocalDpi xmlns:a14="http://schemas.microsoft.com/office/drawing/2010/main" val="0"/>
                        </a:ext>
                      </a:extLst>
                    </a:blip>
                    <a:srcRect l="5449" t="4131" r="7212" b="8224"/>
                    <a:stretch/>
                  </pic:blipFill>
                  <pic:spPr bwMode="auto">
                    <a:xfrm>
                      <a:off x="0" y="0"/>
                      <a:ext cx="5191125" cy="2828925"/>
                    </a:xfrm>
                    <a:prstGeom prst="rect">
                      <a:avLst/>
                    </a:prstGeom>
                    <a:ln>
                      <a:noFill/>
                    </a:ln>
                    <a:extLst>
                      <a:ext uri="{53640926-AAD7-44D8-BBD7-CCE9431645EC}">
                        <a14:shadowObscured xmlns:a14="http://schemas.microsoft.com/office/drawing/2010/main"/>
                      </a:ext>
                    </a:extLst>
                  </pic:spPr>
                </pic:pic>
              </a:graphicData>
            </a:graphic>
          </wp:inline>
        </w:drawing>
      </w:r>
    </w:p>
    <w:p w14:paraId="07E6119C" w14:textId="2C75A8D0" w:rsidR="00255A5B" w:rsidRDefault="004E1E84">
      <w:pPr>
        <w:spacing w:line="360" w:lineRule="auto"/>
        <w:jc w:val="center"/>
        <w:rPr>
          <w:rFonts w:ascii="Times New Roman" w:hAnsi="Times New Roman" w:cs="Times New Roman"/>
          <w:sz w:val="24"/>
          <w:szCs w:val="24"/>
        </w:rPr>
        <w:pPrChange w:id="248" w:author="Jayatilaka Gihan" w:date="2020-03-01T09:50:00Z">
          <w:pPr>
            <w:jc w:val="center"/>
          </w:pPr>
        </w:pPrChange>
      </w:pPr>
      <w:r>
        <w:rPr>
          <w:rFonts w:ascii="Times New Roman" w:hAnsi="Times New Roman" w:cs="Times New Roman"/>
          <w:sz w:val="24"/>
          <w:szCs w:val="24"/>
        </w:rPr>
        <w:t xml:space="preserve">Figure 3.3 </w:t>
      </w:r>
      <w:r w:rsidR="00255A5B" w:rsidRPr="00255A5B">
        <w:rPr>
          <w:rFonts w:ascii="Times New Roman" w:hAnsi="Times New Roman" w:cs="Times New Roman"/>
          <w:sz w:val="24"/>
          <w:szCs w:val="24"/>
        </w:rPr>
        <w:t>Manchester coding with invariant (static) and variant (dynamic) data</w:t>
      </w:r>
    </w:p>
    <w:p w14:paraId="5F23A0DB" w14:textId="77777777" w:rsidR="008D49D0" w:rsidRDefault="008D49D0">
      <w:pPr>
        <w:spacing w:line="360" w:lineRule="auto"/>
        <w:jc w:val="both"/>
        <w:rPr>
          <w:rFonts w:ascii="Times New Roman" w:hAnsi="Times New Roman" w:cs="Times New Roman"/>
          <w:sz w:val="24"/>
          <w:szCs w:val="24"/>
        </w:rPr>
        <w:pPrChange w:id="249" w:author="Jayatilaka Gihan" w:date="2020-03-01T09:50:00Z">
          <w:pPr/>
        </w:pPrChange>
      </w:pPr>
    </w:p>
    <w:p w14:paraId="27581E3D" w14:textId="5E8DED7B" w:rsidR="008D49D0" w:rsidRDefault="006259B7">
      <w:pPr>
        <w:spacing w:line="360" w:lineRule="auto"/>
        <w:jc w:val="center"/>
        <w:rPr>
          <w:rFonts w:ascii="Times New Roman" w:hAnsi="Times New Roman" w:cs="Times New Roman"/>
          <w:sz w:val="24"/>
          <w:szCs w:val="24"/>
        </w:rPr>
        <w:pPrChange w:id="250" w:author="Jayatilaka Gihan" w:date="2020-03-01T09:50:00Z">
          <w:pPr>
            <w:jc w:val="center"/>
          </w:pPr>
        </w:pPrChange>
      </w:pPr>
      <w:r w:rsidRPr="006259B7">
        <w:rPr>
          <w:noProof/>
        </w:rPr>
        <w:drawing>
          <wp:inline distT="0" distB="0" distL="0" distR="0" wp14:anchorId="05DC6114" wp14:editId="7284E420">
            <wp:extent cx="4667250" cy="22383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7250" cy="2238375"/>
                    </a:xfrm>
                    <a:prstGeom prst="rect">
                      <a:avLst/>
                    </a:prstGeom>
                  </pic:spPr>
                </pic:pic>
              </a:graphicData>
            </a:graphic>
          </wp:inline>
        </w:drawing>
      </w:r>
    </w:p>
    <w:p w14:paraId="0E948F7D" w14:textId="67331AF4" w:rsidR="00255A5B" w:rsidRDefault="008D49D0">
      <w:pPr>
        <w:spacing w:line="360" w:lineRule="auto"/>
        <w:jc w:val="center"/>
        <w:rPr>
          <w:rFonts w:ascii="Times New Roman" w:hAnsi="Times New Roman" w:cs="Times New Roman"/>
          <w:sz w:val="24"/>
          <w:szCs w:val="24"/>
        </w:rPr>
        <w:pPrChange w:id="251" w:author="Jayatilaka Gihan" w:date="2020-03-01T09:50:00Z">
          <w:pPr>
            <w:jc w:val="center"/>
          </w:pPr>
        </w:pPrChange>
      </w:pPr>
      <w:r>
        <w:rPr>
          <w:rFonts w:ascii="Times New Roman" w:hAnsi="Times New Roman" w:cs="Times New Roman"/>
          <w:sz w:val="24"/>
          <w:szCs w:val="24"/>
        </w:rPr>
        <w:t>Figure 3.</w:t>
      </w:r>
      <w:r w:rsidR="00953F40">
        <w:rPr>
          <w:rFonts w:ascii="Times New Roman" w:hAnsi="Times New Roman" w:cs="Times New Roman"/>
          <w:sz w:val="24"/>
          <w:szCs w:val="24"/>
        </w:rPr>
        <w:t>4</w:t>
      </w:r>
      <w:r>
        <w:rPr>
          <w:rFonts w:ascii="Times New Roman" w:hAnsi="Times New Roman" w:cs="Times New Roman"/>
          <w:sz w:val="24"/>
          <w:szCs w:val="24"/>
        </w:rPr>
        <w:t xml:space="preserve"> </w:t>
      </w:r>
      <w:r w:rsidR="00255A5B" w:rsidRPr="00255A5B">
        <w:rPr>
          <w:rFonts w:ascii="Times New Roman" w:hAnsi="Times New Roman" w:cs="Times New Roman"/>
          <w:sz w:val="24"/>
          <w:szCs w:val="24"/>
        </w:rPr>
        <w:t>Illustrating the Problem of Transition Frames</w:t>
      </w:r>
    </w:p>
    <w:p w14:paraId="24271627" w14:textId="77777777" w:rsidR="00BF154F" w:rsidRDefault="00BF154F" w:rsidP="00BF154F">
      <w:pPr>
        <w:spacing w:line="360" w:lineRule="auto"/>
        <w:jc w:val="both"/>
        <w:rPr>
          <w:rFonts w:ascii="Times New Roman" w:hAnsi="Times New Roman" w:cs="Times New Roman"/>
          <w:b/>
          <w:sz w:val="24"/>
          <w:szCs w:val="24"/>
        </w:rPr>
      </w:pPr>
    </w:p>
    <w:p w14:paraId="540F2945" w14:textId="779EDA3C" w:rsidR="00296BB8" w:rsidRPr="00255A5B" w:rsidRDefault="005535D9">
      <w:pPr>
        <w:spacing w:line="360" w:lineRule="auto"/>
        <w:jc w:val="both"/>
        <w:rPr>
          <w:rFonts w:ascii="Times New Roman" w:hAnsi="Times New Roman" w:cs="Times New Roman"/>
          <w:sz w:val="24"/>
          <w:szCs w:val="24"/>
        </w:rPr>
        <w:pPrChange w:id="252" w:author="Jayatilaka Gihan" w:date="2020-03-01T09:50:00Z">
          <w:pPr/>
        </w:pPrChange>
      </w:pPr>
      <w:r w:rsidRPr="0071536B">
        <w:rPr>
          <w:rFonts w:ascii="Times New Roman" w:hAnsi="Times New Roman" w:cs="Times New Roman"/>
          <w:b/>
          <w:sz w:val="24"/>
          <w:szCs w:val="24"/>
        </w:rPr>
        <w:t>High flicker perception at low frame rates</w:t>
      </w:r>
    </w:p>
    <w:p w14:paraId="21506AB2" w14:textId="5069B46E" w:rsidR="00255A5B" w:rsidRPr="00255A5B" w:rsidRDefault="00255A5B">
      <w:pPr>
        <w:spacing w:line="360" w:lineRule="auto"/>
        <w:jc w:val="both"/>
        <w:rPr>
          <w:rFonts w:ascii="Times New Roman" w:hAnsi="Times New Roman" w:cs="Times New Roman"/>
          <w:sz w:val="24"/>
          <w:szCs w:val="24"/>
        </w:rPr>
        <w:pPrChange w:id="253" w:author="Jayatilaka Gihan" w:date="2020-03-01T09:50:00Z">
          <w:pPr/>
        </w:pPrChange>
      </w:pPr>
      <w:r w:rsidRPr="00255A5B">
        <w:rPr>
          <w:rFonts w:ascii="Times New Roman" w:hAnsi="Times New Roman" w:cs="Times New Roman"/>
          <w:sz w:val="24"/>
          <w:szCs w:val="24"/>
        </w:rPr>
        <w:t xml:space="preserve">Prior work (e.g., Chromacode) assumes that flicker can be eliminated by using very high screen frame rates, in tandem with Manchester encoding. However, we explain, and empirically validate, that flicker can remain a problem even at high frame rates, </w:t>
      </w:r>
      <w:r w:rsidRPr="00EA13D7">
        <w:rPr>
          <w:rFonts w:ascii="Times New Roman" w:hAnsi="Times New Roman" w:cs="Times New Roman"/>
          <w:i/>
          <w:sz w:val="24"/>
          <w:szCs w:val="24"/>
        </w:rPr>
        <w:t>when the communication content (i.e., the encoded bits) vary with time.</w:t>
      </w:r>
      <w:r w:rsidRPr="00255A5B">
        <w:rPr>
          <w:rFonts w:ascii="Times New Roman" w:hAnsi="Times New Roman" w:cs="Times New Roman"/>
          <w:sz w:val="24"/>
          <w:szCs w:val="24"/>
        </w:rPr>
        <w:t xml:space="preserve"> Accordingly, Manchester coding with moderately high </w:t>
      </w:r>
      <w:r w:rsidR="00EA13D7">
        <w:rPr>
          <w:rFonts w:ascii="Times New Roman" w:hAnsi="Times New Roman" w:cs="Times New Roman"/>
          <w:sz w:val="24"/>
          <w:szCs w:val="24"/>
        </w:rPr>
        <w:t>∆</w:t>
      </w:r>
      <w:r w:rsidRPr="00255A5B">
        <w:rPr>
          <w:rFonts w:ascii="Times New Roman" w:hAnsi="Times New Roman" w:cs="Times New Roman"/>
          <w:sz w:val="24"/>
          <w:szCs w:val="24"/>
        </w:rPr>
        <w:t xml:space="preserve"> values is imperceptible only if the content is time-invariant (e.g., if the bits are communicating a static URL) and can present problems for more dynamic transmissions (e.g., the audio feed transmission example described earlier). Figure</w:t>
      </w:r>
      <w:r w:rsidR="00EA13D7">
        <w:rPr>
          <w:rFonts w:ascii="Times New Roman" w:hAnsi="Times New Roman" w:cs="Times New Roman"/>
          <w:sz w:val="24"/>
          <w:szCs w:val="24"/>
        </w:rPr>
        <w:t xml:space="preserve"> 3.3</w:t>
      </w:r>
      <w:r w:rsidRPr="00255A5B">
        <w:rPr>
          <w:rFonts w:ascii="Times New Roman" w:hAnsi="Times New Roman" w:cs="Times New Roman"/>
          <w:sz w:val="24"/>
          <w:szCs w:val="24"/>
        </w:rPr>
        <w:t xml:space="preserve"> illustrates the underlying issue. If the communicated bit (in a specific grid) is unchanged across frames, the grid effectively transmits a regular square wave at </w:t>
      </w:r>
      <w:r w:rsidRPr="00EA13D7">
        <w:rPr>
          <w:rFonts w:ascii="Times New Roman" w:hAnsi="Times New Roman" w:cs="Times New Roman"/>
          <w:i/>
          <w:sz w:val="24"/>
          <w:szCs w:val="24"/>
        </w:rPr>
        <w:t>half</w:t>
      </w:r>
      <w:r w:rsidRPr="00255A5B">
        <w:rPr>
          <w:rFonts w:ascii="Times New Roman" w:hAnsi="Times New Roman" w:cs="Times New Roman"/>
          <w:sz w:val="24"/>
          <w:szCs w:val="24"/>
        </w:rPr>
        <w:t xml:space="preserve"> the screen frame rate. However, for dynamic data, the square wave frequency can drop to (in the worst case) 1/4th of the screen frame rate (e.g., when a `0' is followed by a `1'). Moreover, for dynamic content, the time period of the square wave can vary intermittently (based on the underlying transmission) between </w:t>
      </w:r>
      <m:oMath>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sidR="00EA13D7">
        <w:rPr>
          <w:rFonts w:ascii="Times New Roman" w:hAnsi="Times New Roman" w:cs="Times New Roman"/>
          <w:sz w:val="24"/>
          <w:szCs w:val="24"/>
        </w:rPr>
        <w:t xml:space="preserve"> and</w:t>
      </w:r>
      <w:r w:rsidRPr="00255A5B">
        <w:rPr>
          <w:rFonts w:ascii="Times New Roman" w:hAnsi="Times New Roman" w:cs="Times New Roman"/>
          <w:sz w:val="24"/>
          <w:szCs w:val="24"/>
        </w:rPr>
        <w:t xml:space="preserve"> </w:t>
      </w:r>
      <m:oMath>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4</m:t>
            </m:r>
          </m:den>
        </m:f>
      </m:oMath>
      <w:r w:rsidRPr="00255A5B">
        <w:rPr>
          <w:rFonts w:ascii="Times New Roman" w:hAnsi="Times New Roman" w:cs="Times New Roman"/>
          <w:sz w:val="24"/>
          <w:szCs w:val="24"/>
        </w:rPr>
        <w:t xml:space="preserve"> of R</w:t>
      </w:r>
      <w:r w:rsidRPr="00EA13D7">
        <w:rPr>
          <w:rFonts w:ascii="Times New Roman" w:hAnsi="Times New Roman" w:cs="Times New Roman"/>
          <w:sz w:val="24"/>
          <w:szCs w:val="24"/>
          <w:vertAlign w:val="subscript"/>
        </w:rPr>
        <w:t>S</w:t>
      </w:r>
      <w:r w:rsidRPr="00255A5B">
        <w:rPr>
          <w:rFonts w:ascii="Times New Roman" w:hAnsi="Times New Roman" w:cs="Times New Roman"/>
          <w:sz w:val="24"/>
          <w:szCs w:val="24"/>
        </w:rPr>
        <w:t>; such sharp changes in the frequency of coded signals is known to give rise to stronger flicker effects. Based on the fact that human eyes are unusually unable to perceive changes above 50Hz, Manchester-coded content can be imperceptible only if the display refresh rate R</w:t>
      </w:r>
      <w:r w:rsidRPr="00EA13D7">
        <w:rPr>
          <w:rFonts w:ascii="Times New Roman" w:hAnsi="Times New Roman" w:cs="Times New Roman"/>
          <w:sz w:val="24"/>
          <w:szCs w:val="24"/>
          <w:vertAlign w:val="subscript"/>
        </w:rPr>
        <w:t>S</w:t>
      </w:r>
      <w:r w:rsidR="00EA13D7">
        <w:rPr>
          <w:rFonts w:ascii="Times New Roman" w:hAnsi="Times New Roman" w:cs="Times New Roman"/>
          <w:sz w:val="24"/>
          <w:szCs w:val="24"/>
        </w:rPr>
        <w:t xml:space="preserve"> </w:t>
      </w:r>
      <w:r w:rsidRPr="00255A5B">
        <w:rPr>
          <w:rFonts w:ascii="Times New Roman" w:hAnsi="Times New Roman" w:cs="Times New Roman"/>
          <w:sz w:val="24"/>
          <w:szCs w:val="24"/>
        </w:rPr>
        <w:t>&gt; 200</w:t>
      </w:r>
      <w:r w:rsidR="00EA13D7">
        <w:rPr>
          <w:rFonts w:ascii="Times New Roman" w:hAnsi="Times New Roman" w:cs="Times New Roman"/>
          <w:sz w:val="24"/>
          <w:szCs w:val="24"/>
        </w:rPr>
        <w:t xml:space="preserve"> </w:t>
      </w:r>
      <w:r w:rsidRPr="00255A5B">
        <w:rPr>
          <w:rFonts w:ascii="Times New Roman" w:hAnsi="Times New Roman" w:cs="Times New Roman"/>
          <w:sz w:val="24"/>
          <w:szCs w:val="24"/>
        </w:rPr>
        <w:t xml:space="preserve">Hz. </w:t>
      </w:r>
      <w:r w:rsidRPr="00EA13D7">
        <w:rPr>
          <w:rFonts w:ascii="Times New Roman" w:hAnsi="Times New Roman" w:cs="Times New Roman"/>
          <w:i/>
          <w:sz w:val="24"/>
          <w:szCs w:val="24"/>
        </w:rPr>
        <w:t>This is clearly a problem, given that the vast majority of commodity displays in public venues have refresh rates of 50 or 60 Hz.</w:t>
      </w:r>
    </w:p>
    <w:p w14:paraId="7617E37F" w14:textId="5343007B" w:rsidR="00255A5B" w:rsidRPr="00255A5B" w:rsidRDefault="00255A5B">
      <w:pPr>
        <w:spacing w:line="360" w:lineRule="auto"/>
        <w:jc w:val="both"/>
        <w:rPr>
          <w:rFonts w:ascii="Times New Roman" w:hAnsi="Times New Roman" w:cs="Times New Roman"/>
          <w:sz w:val="24"/>
          <w:szCs w:val="24"/>
        </w:rPr>
        <w:pPrChange w:id="254" w:author="Jayatilaka Gihan" w:date="2020-03-01T09:50:00Z">
          <w:pPr/>
        </w:pPrChange>
      </w:pPr>
      <w:r w:rsidRPr="00255A5B">
        <w:rPr>
          <w:rFonts w:ascii="Times New Roman" w:hAnsi="Times New Roman" w:cs="Times New Roman"/>
          <w:sz w:val="24"/>
          <w:szCs w:val="24"/>
        </w:rPr>
        <w:t xml:space="preserve">To address the flicker issue without Manchester coding, HiLight instead encodes the bits in the longer time-scale variations in the screen brightness, with </w:t>
      </w:r>
      <w:r w:rsidR="00F82975">
        <w:rPr>
          <w:rFonts w:ascii="Times New Roman" w:hAnsi="Times New Roman" w:cs="Times New Roman"/>
          <w:sz w:val="24"/>
          <w:szCs w:val="24"/>
        </w:rPr>
        <w:t>∆</w:t>
      </w:r>
      <w:r w:rsidRPr="00255A5B">
        <w:rPr>
          <w:rFonts w:ascii="Times New Roman" w:hAnsi="Times New Roman" w:cs="Times New Roman"/>
          <w:sz w:val="24"/>
          <w:szCs w:val="24"/>
        </w:rPr>
        <w:t xml:space="preserve"> set to a very low 0.8%. However, even in this case, our empirical studies show the occurrence of perceptible flicker on </w:t>
      </w:r>
      <w:r w:rsidRPr="00F82975">
        <w:rPr>
          <w:rFonts w:ascii="Times New Roman" w:hAnsi="Times New Roman" w:cs="Times New Roman"/>
          <w:i/>
          <w:sz w:val="24"/>
          <w:szCs w:val="24"/>
        </w:rPr>
        <w:t>larger screens</w:t>
      </w:r>
      <w:r w:rsidRPr="00255A5B">
        <w:rPr>
          <w:rFonts w:ascii="Times New Roman" w:hAnsi="Times New Roman" w:cs="Times New Roman"/>
          <w:sz w:val="24"/>
          <w:szCs w:val="24"/>
        </w:rPr>
        <w:t>. (Consistent with the results reported in</w:t>
      </w:r>
      <w:r w:rsidR="00F82975">
        <w:rPr>
          <w:rFonts w:ascii="Times New Roman" w:hAnsi="Times New Roman" w:cs="Times New Roman"/>
          <w:sz w:val="24"/>
          <w:szCs w:val="24"/>
        </w:rPr>
        <w:t xml:space="preserve"> Hilight</w:t>
      </w:r>
      <w:r w:rsidRPr="00255A5B">
        <w:rPr>
          <w:rFonts w:ascii="Times New Roman" w:hAnsi="Times New Roman" w:cs="Times New Roman"/>
          <w:sz w:val="24"/>
          <w:szCs w:val="24"/>
        </w:rPr>
        <w:t xml:space="preserve">, flicker was imperceptible on a smaller 9" tablet device.)  Figure </w:t>
      </w:r>
      <w:r w:rsidR="00F82975">
        <w:rPr>
          <w:rFonts w:ascii="Times New Roman" w:hAnsi="Times New Roman" w:cs="Times New Roman"/>
          <w:sz w:val="24"/>
          <w:szCs w:val="24"/>
        </w:rPr>
        <w:t>3.4</w:t>
      </w:r>
      <w:r w:rsidRPr="00255A5B">
        <w:rPr>
          <w:rFonts w:ascii="Times New Roman" w:hAnsi="Times New Roman" w:cs="Times New Roman"/>
          <w:sz w:val="24"/>
          <w:szCs w:val="24"/>
        </w:rPr>
        <w:t xml:space="preserve"> shows </w:t>
      </w:r>
      <w:r w:rsidRPr="00255A5B">
        <w:rPr>
          <w:rFonts w:ascii="Times New Roman" w:hAnsi="Times New Roman" w:cs="Times New Roman"/>
          <w:sz w:val="24"/>
          <w:szCs w:val="24"/>
        </w:rPr>
        <w:lastRenderedPageBreak/>
        <w:t>the flicker perception score using different existing methods</w:t>
      </w:r>
      <w:r w:rsidR="00AB7A04">
        <w:rPr>
          <w:rFonts w:ascii="Times New Roman" w:hAnsi="Times New Roman" w:cs="Times New Roman"/>
          <w:sz w:val="24"/>
          <w:szCs w:val="24"/>
        </w:rPr>
        <w:t>.</w:t>
      </w:r>
      <w:r w:rsidRPr="00255A5B">
        <w:rPr>
          <w:rFonts w:ascii="Times New Roman" w:hAnsi="Times New Roman" w:cs="Times New Roman"/>
          <w:sz w:val="24"/>
          <w:szCs w:val="24"/>
        </w:rPr>
        <w:t xml:space="preserve"> We conclude that the flicker may be imperceptible only when individual cells (grids) are small, as the human eye will then be unable to spatially resolve individual grids. However, such small cells (i.e., high values of N </w:t>
      </w:r>
      <w:r w:rsidR="00C503DC">
        <w:rPr>
          <w:rFonts w:ascii="Times New Roman" w:hAnsi="Times New Roman" w:cs="Times New Roman"/>
          <w:sz w:val="24"/>
          <w:szCs w:val="24"/>
        </w:rPr>
        <w:t>and</w:t>
      </w:r>
      <w:r w:rsidRPr="00255A5B">
        <w:rPr>
          <w:rFonts w:ascii="Times New Roman" w:hAnsi="Times New Roman" w:cs="Times New Roman"/>
          <w:sz w:val="24"/>
          <w:szCs w:val="24"/>
        </w:rPr>
        <w:t xml:space="preserve"> M) are also impractical, as they become prone to even small offsets/errors in the screen extraction technique.</w:t>
      </w:r>
    </w:p>
    <w:p w14:paraId="66AF3B81" w14:textId="4C7644ED" w:rsidR="00255A5B" w:rsidRDefault="00255A5B">
      <w:pPr>
        <w:spacing w:line="360" w:lineRule="auto"/>
        <w:jc w:val="both"/>
        <w:rPr>
          <w:rFonts w:ascii="Times New Roman" w:hAnsi="Times New Roman" w:cs="Times New Roman"/>
          <w:sz w:val="24"/>
          <w:szCs w:val="24"/>
        </w:rPr>
        <w:pPrChange w:id="255" w:author="Jayatilaka Gihan" w:date="2020-03-01T09:50:00Z">
          <w:pPr/>
        </w:pPrChange>
      </w:pPr>
    </w:p>
    <w:p w14:paraId="703F148E" w14:textId="77777777" w:rsidR="00C503DC" w:rsidRPr="00255A5B" w:rsidRDefault="00C503DC">
      <w:pPr>
        <w:spacing w:line="360" w:lineRule="auto"/>
        <w:jc w:val="both"/>
        <w:rPr>
          <w:rFonts w:ascii="Times New Roman" w:hAnsi="Times New Roman" w:cs="Times New Roman"/>
          <w:sz w:val="24"/>
          <w:szCs w:val="24"/>
        </w:rPr>
        <w:pPrChange w:id="256" w:author="Jayatilaka Gihan" w:date="2020-03-01T09:50:00Z">
          <w:pPr/>
        </w:pPrChange>
      </w:pPr>
    </w:p>
    <w:p w14:paraId="6B8AA2CC" w14:textId="2D484C90" w:rsidR="00255A5B" w:rsidRPr="00255A5B" w:rsidRDefault="00255A5B">
      <w:pPr>
        <w:spacing w:line="360" w:lineRule="auto"/>
        <w:jc w:val="both"/>
        <w:rPr>
          <w:rFonts w:ascii="Times New Roman" w:hAnsi="Times New Roman" w:cs="Times New Roman"/>
          <w:sz w:val="24"/>
          <w:szCs w:val="24"/>
        </w:rPr>
        <w:pPrChange w:id="257" w:author="Jayatilaka Gihan" w:date="2020-03-01T09:50:00Z">
          <w:pPr/>
        </w:pPrChange>
      </w:pPr>
      <w:r w:rsidRPr="00C503DC">
        <w:rPr>
          <w:rFonts w:ascii="Times New Roman" w:hAnsi="Times New Roman" w:cs="Times New Roman"/>
          <w:b/>
          <w:sz w:val="24"/>
          <w:szCs w:val="24"/>
        </w:rPr>
        <w:t>Need for Explicit In-Screen Markers</w:t>
      </w:r>
    </w:p>
    <w:p w14:paraId="40944B45" w14:textId="20BFF79E" w:rsidR="00255A5B" w:rsidRPr="00255A5B" w:rsidRDefault="00255A5B">
      <w:pPr>
        <w:spacing w:line="360" w:lineRule="auto"/>
        <w:jc w:val="both"/>
        <w:rPr>
          <w:rFonts w:ascii="Times New Roman" w:hAnsi="Times New Roman" w:cs="Times New Roman"/>
          <w:sz w:val="24"/>
          <w:szCs w:val="24"/>
        </w:rPr>
        <w:pPrChange w:id="258" w:author="Jayatilaka Gihan" w:date="2020-03-01T09:50:00Z">
          <w:pPr/>
        </w:pPrChange>
      </w:pPr>
      <w:r w:rsidRPr="00255A5B">
        <w:rPr>
          <w:rFonts w:ascii="Times New Roman" w:hAnsi="Times New Roman" w:cs="Times New Roman"/>
          <w:sz w:val="24"/>
          <w:szCs w:val="24"/>
        </w:rPr>
        <w:t xml:space="preserve">The use of mobile cameras to capture the screen content gives rises to another problem: the </w:t>
      </w:r>
      <w:r w:rsidRPr="00FC501C">
        <w:rPr>
          <w:rFonts w:ascii="Times New Roman" w:hAnsi="Times New Roman" w:cs="Times New Roman"/>
          <w:i/>
          <w:sz w:val="24"/>
          <w:szCs w:val="24"/>
        </w:rPr>
        <w:t>rolling shutter effect</w:t>
      </w:r>
      <w:r w:rsidRPr="00255A5B">
        <w:rPr>
          <w:rFonts w:ascii="Times New Roman" w:hAnsi="Times New Roman" w:cs="Times New Roman"/>
          <w:sz w:val="24"/>
          <w:szCs w:val="24"/>
        </w:rPr>
        <w:t xml:space="preserve">. As has been well-documented, to reduce hardware costs, such cameras effectively generate images whose rows/columns are not captured instantaneously, but in sequential fashion. Note that, to avoid </w:t>
      </w:r>
      <w:r w:rsidRPr="00FC501C">
        <w:rPr>
          <w:rFonts w:ascii="Times New Roman" w:hAnsi="Times New Roman" w:cs="Times New Roman"/>
          <w:i/>
          <w:sz w:val="24"/>
          <w:szCs w:val="24"/>
        </w:rPr>
        <w:t>aliasing</w:t>
      </w:r>
      <w:r w:rsidRPr="00255A5B">
        <w:rPr>
          <w:rFonts w:ascii="Times New Roman" w:hAnsi="Times New Roman" w:cs="Times New Roman"/>
          <w:sz w:val="24"/>
          <w:szCs w:val="24"/>
        </w:rPr>
        <w:t xml:space="preserve"> problems, the camera sampling frequency (or frame rate), R</w:t>
      </w:r>
      <w:r w:rsidRPr="00924669">
        <w:rPr>
          <w:rFonts w:ascii="Times New Roman" w:hAnsi="Times New Roman" w:cs="Times New Roman"/>
          <w:sz w:val="24"/>
          <w:szCs w:val="24"/>
          <w:vertAlign w:val="subscript"/>
        </w:rPr>
        <w:t>C</w:t>
      </w:r>
      <w:r w:rsidRPr="00255A5B">
        <w:rPr>
          <w:rFonts w:ascii="Times New Roman" w:hAnsi="Times New Roman" w:cs="Times New Roman"/>
          <w:sz w:val="24"/>
          <w:szCs w:val="24"/>
        </w:rPr>
        <w:t xml:space="preserve"> has to be at least twice that of the screen display rate R</w:t>
      </w:r>
      <w:r w:rsidRPr="00924669">
        <w:rPr>
          <w:rFonts w:ascii="Times New Roman" w:hAnsi="Times New Roman" w:cs="Times New Roman"/>
          <w:sz w:val="24"/>
          <w:szCs w:val="24"/>
          <w:vertAlign w:val="subscript"/>
        </w:rPr>
        <w:t>S</w:t>
      </w:r>
      <w:r w:rsidRPr="00255A5B">
        <w:rPr>
          <w:rFonts w:ascii="Times New Roman" w:hAnsi="Times New Roman" w:cs="Times New Roman"/>
          <w:sz w:val="24"/>
          <w:szCs w:val="24"/>
        </w:rPr>
        <w:t>. Even with this higher value of R</w:t>
      </w:r>
      <w:r w:rsidRPr="00924669">
        <w:rPr>
          <w:rFonts w:ascii="Times New Roman" w:hAnsi="Times New Roman" w:cs="Times New Roman"/>
          <w:sz w:val="24"/>
          <w:szCs w:val="24"/>
          <w:vertAlign w:val="subscript"/>
        </w:rPr>
        <w:t>C</w:t>
      </w:r>
      <w:r w:rsidRPr="00255A5B">
        <w:rPr>
          <w:rFonts w:ascii="Times New Roman" w:hAnsi="Times New Roman" w:cs="Times New Roman"/>
          <w:sz w:val="24"/>
          <w:szCs w:val="24"/>
        </w:rPr>
        <w:t>, Figure</w:t>
      </w:r>
      <w:r w:rsidR="00924669">
        <w:rPr>
          <w:rFonts w:ascii="Times New Roman" w:hAnsi="Times New Roman" w:cs="Times New Roman"/>
          <w:sz w:val="24"/>
          <w:szCs w:val="24"/>
        </w:rPr>
        <w:t xml:space="preserve"> 3.5</w:t>
      </w:r>
      <w:r w:rsidRPr="00255A5B">
        <w:rPr>
          <w:rFonts w:ascii="Times New Roman" w:hAnsi="Times New Roman" w:cs="Times New Roman"/>
          <w:sz w:val="24"/>
          <w:szCs w:val="24"/>
        </w:rPr>
        <w:t xml:space="preserve"> illustrates the problem of spurious or </w:t>
      </w:r>
      <w:r w:rsidRPr="00E81BB1">
        <w:rPr>
          <w:rFonts w:ascii="Times New Roman" w:hAnsi="Times New Roman" w:cs="Times New Roman"/>
          <w:i/>
          <w:sz w:val="24"/>
          <w:szCs w:val="24"/>
        </w:rPr>
        <w:t>transition</w:t>
      </w:r>
      <w:r w:rsidRPr="00255A5B">
        <w:rPr>
          <w:rFonts w:ascii="Times New Roman" w:hAnsi="Times New Roman" w:cs="Times New Roman"/>
          <w:sz w:val="24"/>
          <w:szCs w:val="24"/>
        </w:rPr>
        <w:t xml:space="preserve"> camera images, which effectively capture composite signals from multiple consecutive display frames. As illustrated in Figure</w:t>
      </w:r>
      <w:r w:rsidR="00E81BB1">
        <w:rPr>
          <w:rFonts w:ascii="Times New Roman" w:hAnsi="Times New Roman" w:cs="Times New Roman"/>
          <w:sz w:val="24"/>
          <w:szCs w:val="24"/>
        </w:rPr>
        <w:t xml:space="preserve"> 3.5</w:t>
      </w:r>
      <w:r w:rsidRPr="00255A5B">
        <w:rPr>
          <w:rFonts w:ascii="Times New Roman" w:hAnsi="Times New Roman" w:cs="Times New Roman"/>
          <w:sz w:val="24"/>
          <w:szCs w:val="24"/>
        </w:rPr>
        <w:t>, the second camera frame F</w:t>
      </w:r>
      <w:r w:rsidRPr="009B5014">
        <w:rPr>
          <w:rFonts w:ascii="Times New Roman" w:hAnsi="Times New Roman" w:cs="Times New Roman"/>
          <w:sz w:val="24"/>
          <w:szCs w:val="24"/>
          <w:vertAlign w:val="subscript"/>
        </w:rPr>
        <w:t>C(2)</w:t>
      </w:r>
      <w:r w:rsidRPr="00255A5B">
        <w:rPr>
          <w:rFonts w:ascii="Times New Roman" w:hAnsi="Times New Roman" w:cs="Times New Roman"/>
          <w:sz w:val="24"/>
          <w:szCs w:val="24"/>
        </w:rPr>
        <w:t xml:space="preserve"> includes some pixels from the prior display frame F</w:t>
      </w:r>
      <w:r w:rsidRPr="009B5014">
        <w:rPr>
          <w:rFonts w:ascii="Times New Roman" w:hAnsi="Times New Roman" w:cs="Times New Roman"/>
          <w:sz w:val="24"/>
          <w:szCs w:val="24"/>
          <w:vertAlign w:val="subscript"/>
        </w:rPr>
        <w:t>D(1)</w:t>
      </w:r>
      <w:r w:rsidRPr="00255A5B">
        <w:rPr>
          <w:rFonts w:ascii="Times New Roman" w:hAnsi="Times New Roman" w:cs="Times New Roman"/>
          <w:sz w:val="24"/>
          <w:szCs w:val="24"/>
        </w:rPr>
        <w:t xml:space="preserve"> and some pixels from the current display frame F</w:t>
      </w:r>
      <w:r w:rsidRPr="009B5014">
        <w:rPr>
          <w:rFonts w:ascii="Times New Roman" w:hAnsi="Times New Roman" w:cs="Times New Roman"/>
          <w:sz w:val="24"/>
          <w:szCs w:val="24"/>
          <w:vertAlign w:val="subscript"/>
        </w:rPr>
        <w:t>D(2)</w:t>
      </w:r>
      <w:r w:rsidRPr="00255A5B">
        <w:rPr>
          <w:rFonts w:ascii="Times New Roman" w:hAnsi="Times New Roman" w:cs="Times New Roman"/>
          <w:sz w:val="24"/>
          <w:szCs w:val="24"/>
        </w:rPr>
        <w:t>. Unless such transition frames are recognized and filtered out, the decoding process would generate spurious values, as it is possible that a particular `grid'(bit) would have a mix of pixel values from two consecutive communication bits.</w:t>
      </w:r>
    </w:p>
    <w:p w14:paraId="41B88386" w14:textId="599084DF" w:rsidR="00255A5B" w:rsidRPr="00255A5B" w:rsidRDefault="00255A5B">
      <w:pPr>
        <w:spacing w:line="360" w:lineRule="auto"/>
        <w:jc w:val="both"/>
        <w:rPr>
          <w:rFonts w:ascii="Times New Roman" w:hAnsi="Times New Roman" w:cs="Times New Roman"/>
          <w:sz w:val="24"/>
          <w:szCs w:val="24"/>
        </w:rPr>
        <w:pPrChange w:id="259" w:author="Jayatilaka Gihan" w:date="2020-03-01T09:50:00Z">
          <w:pPr/>
        </w:pPrChange>
      </w:pPr>
      <w:r w:rsidRPr="00255A5B">
        <w:rPr>
          <w:rFonts w:ascii="Times New Roman" w:hAnsi="Times New Roman" w:cs="Times New Roman"/>
          <w:sz w:val="24"/>
          <w:szCs w:val="24"/>
        </w:rPr>
        <w:t>In current work, this problem is tackled via the addition of explicit and well-known ``markers", embedded in each display frame. In particular, Chromacode embeds black and white border lines in each frame, and the decoding software then filters out all captured images which do not have corresponding unbroken black/white border lines. On the other hand,</w:t>
      </w:r>
      <w:r w:rsidR="00DD05A2">
        <w:rPr>
          <w:rFonts w:ascii="Times New Roman" w:hAnsi="Times New Roman" w:cs="Times New Roman"/>
          <w:sz w:val="24"/>
          <w:szCs w:val="24"/>
        </w:rPr>
        <w:t xml:space="preserve"> </w:t>
      </w:r>
      <w:r w:rsidRPr="00255A5B">
        <w:rPr>
          <w:rFonts w:ascii="Times New Roman" w:hAnsi="Times New Roman" w:cs="Times New Roman"/>
          <w:sz w:val="24"/>
          <w:szCs w:val="24"/>
        </w:rPr>
        <w:t xml:space="preserve">HiLight addresses this problem from a synchronization perspective and uses specific preamble bit patterns that are arranged spatially along the border pixels. </w:t>
      </w:r>
    </w:p>
    <w:p w14:paraId="69C76810" w14:textId="77777777" w:rsidR="00255A5B" w:rsidRPr="00255A5B" w:rsidRDefault="00255A5B">
      <w:pPr>
        <w:spacing w:line="360" w:lineRule="auto"/>
        <w:jc w:val="both"/>
        <w:rPr>
          <w:rFonts w:ascii="Times New Roman" w:hAnsi="Times New Roman" w:cs="Times New Roman"/>
          <w:sz w:val="24"/>
          <w:szCs w:val="24"/>
        </w:rPr>
        <w:pPrChange w:id="260" w:author="Jayatilaka Gihan" w:date="2020-03-01T09:50:00Z">
          <w:pPr/>
        </w:pPrChange>
      </w:pPr>
      <w:r w:rsidRPr="00255A5B">
        <w:rPr>
          <w:rFonts w:ascii="Times New Roman" w:hAnsi="Times New Roman" w:cs="Times New Roman"/>
          <w:sz w:val="24"/>
          <w:szCs w:val="24"/>
        </w:rPr>
        <w:t>In essence, both, the border lines and specific bit patterns can be considered in-frame marker approaches. This assumption of explicit, in-screen markers is problematic in the real world for two reasons. First, such markers do not just consume screen real estate, they are obviously observable by humans, thereby negating the goal of subliminal communication. Second, different venues/operators may utilize different markers, and it is impractical to assume that the decoding system is implicitly aware of the specific marker pattern in each venue.</w:t>
      </w:r>
    </w:p>
    <w:p w14:paraId="21F01DC2" w14:textId="1E048019" w:rsidR="00255A5B" w:rsidRDefault="00255A5B">
      <w:pPr>
        <w:spacing w:line="360" w:lineRule="auto"/>
        <w:jc w:val="both"/>
        <w:rPr>
          <w:rFonts w:ascii="Times New Roman" w:hAnsi="Times New Roman" w:cs="Times New Roman"/>
          <w:sz w:val="24"/>
          <w:szCs w:val="24"/>
        </w:rPr>
        <w:pPrChange w:id="261" w:author="Jayatilaka Gihan" w:date="2020-03-01T09:50:00Z">
          <w:pPr/>
        </w:pPrChange>
      </w:pPr>
    </w:p>
    <w:p w14:paraId="2DB2F675" w14:textId="7034DA5C" w:rsidR="00107108" w:rsidRDefault="00107108">
      <w:pPr>
        <w:spacing w:line="360" w:lineRule="auto"/>
        <w:jc w:val="both"/>
        <w:rPr>
          <w:rFonts w:ascii="Times New Roman" w:hAnsi="Times New Roman" w:cs="Times New Roman"/>
          <w:sz w:val="24"/>
          <w:szCs w:val="24"/>
        </w:rPr>
        <w:pPrChange w:id="262" w:author="Jayatilaka Gihan" w:date="2020-03-01T09:50:00Z">
          <w:pPr/>
        </w:pPrChange>
      </w:pPr>
    </w:p>
    <w:p w14:paraId="13B25D31" w14:textId="501855C5" w:rsidR="00255A5B" w:rsidRPr="00FF1DBE" w:rsidRDefault="00695991">
      <w:pPr>
        <w:pStyle w:val="Heading2"/>
        <w:spacing w:line="360" w:lineRule="auto"/>
        <w:jc w:val="both"/>
        <w:rPr>
          <w:rFonts w:ascii="Times New Roman" w:hAnsi="Times New Roman" w:cs="Times New Roman"/>
          <w:color w:val="auto"/>
          <w:sz w:val="24"/>
          <w:szCs w:val="24"/>
        </w:rPr>
        <w:pPrChange w:id="263" w:author="Jayatilaka Gihan" w:date="2020-03-01T09:50:00Z">
          <w:pPr>
            <w:pStyle w:val="Heading2"/>
          </w:pPr>
        </w:pPrChange>
      </w:pPr>
      <w:bookmarkStart w:id="264" w:name="_Toc33954176"/>
      <w:bookmarkStart w:id="265" w:name="_Toc33954288"/>
      <w:r w:rsidRPr="00FF1DBE">
        <w:rPr>
          <w:rFonts w:ascii="Times New Roman" w:hAnsi="Times New Roman" w:cs="Times New Roman"/>
          <w:b/>
          <w:color w:val="auto"/>
          <w:sz w:val="24"/>
          <w:szCs w:val="24"/>
          <w:u w:val="single"/>
        </w:rPr>
        <w:lastRenderedPageBreak/>
        <w:t>3.3</w:t>
      </w:r>
      <w:r w:rsidR="00C47D8D" w:rsidRPr="00FF1DBE">
        <w:rPr>
          <w:rFonts w:ascii="Times New Roman" w:hAnsi="Times New Roman" w:cs="Times New Roman"/>
          <w:b/>
          <w:color w:val="auto"/>
          <w:sz w:val="24"/>
          <w:szCs w:val="24"/>
          <w:u w:val="single"/>
        </w:rPr>
        <w:t>.</w:t>
      </w:r>
      <w:r w:rsidRPr="00FF1DBE">
        <w:rPr>
          <w:rFonts w:ascii="Times New Roman" w:hAnsi="Times New Roman" w:cs="Times New Roman"/>
          <w:b/>
          <w:color w:val="auto"/>
          <w:sz w:val="24"/>
          <w:szCs w:val="24"/>
          <w:u w:val="single"/>
        </w:rPr>
        <w:t xml:space="preserve"> DESIGN GOALS</w:t>
      </w:r>
      <w:bookmarkEnd w:id="264"/>
      <w:bookmarkEnd w:id="265"/>
    </w:p>
    <w:p w14:paraId="3CADDFBE" w14:textId="66D9194B" w:rsidR="00255A5B" w:rsidRPr="00255A5B" w:rsidRDefault="00255A5B">
      <w:pPr>
        <w:spacing w:line="360" w:lineRule="auto"/>
        <w:jc w:val="both"/>
        <w:rPr>
          <w:rFonts w:ascii="Times New Roman" w:hAnsi="Times New Roman" w:cs="Times New Roman"/>
          <w:sz w:val="24"/>
          <w:szCs w:val="24"/>
        </w:rPr>
        <w:pPrChange w:id="266" w:author="Jayatilaka Gihan" w:date="2020-03-01T09:50:00Z">
          <w:pPr/>
        </w:pPrChange>
      </w:pPr>
      <w:r w:rsidRPr="00255A5B">
        <w:rPr>
          <w:rFonts w:ascii="Times New Roman" w:hAnsi="Times New Roman" w:cs="Times New Roman"/>
          <w:sz w:val="24"/>
          <w:szCs w:val="24"/>
        </w:rPr>
        <w:t xml:space="preserve">The practical limitations of SCC technologies discussed above motivate us to develop </w:t>
      </w:r>
      <w:r w:rsidR="00DD05A2">
        <w:rPr>
          <w:rFonts w:ascii="Times New Roman" w:hAnsi="Times New Roman" w:cs="Times New Roman"/>
          <w:sz w:val="24"/>
          <w:szCs w:val="24"/>
        </w:rPr>
        <w:t>DeepLight</w:t>
      </w:r>
      <w:r w:rsidRPr="00255A5B">
        <w:rPr>
          <w:rFonts w:ascii="Times New Roman" w:hAnsi="Times New Roman" w:cs="Times New Roman"/>
          <w:sz w:val="24"/>
          <w:szCs w:val="24"/>
        </w:rPr>
        <w:t>, a novel ML-based system with the following goals:</w:t>
      </w:r>
    </w:p>
    <w:p w14:paraId="7C16ECE3" w14:textId="2A62F131" w:rsidR="00255A5B" w:rsidRPr="005042E9" w:rsidRDefault="00255A5B">
      <w:pPr>
        <w:pStyle w:val="ListParagraph"/>
        <w:numPr>
          <w:ilvl w:val="0"/>
          <w:numId w:val="4"/>
        </w:numPr>
        <w:spacing w:line="360" w:lineRule="auto"/>
        <w:jc w:val="both"/>
        <w:rPr>
          <w:rFonts w:ascii="Times New Roman" w:hAnsi="Times New Roman" w:cs="Times New Roman"/>
          <w:sz w:val="24"/>
          <w:szCs w:val="24"/>
        </w:rPr>
        <w:pPrChange w:id="267" w:author="Jayatilaka Gihan" w:date="2020-03-01T09:50:00Z">
          <w:pPr>
            <w:pStyle w:val="ListParagraph"/>
            <w:numPr>
              <w:numId w:val="4"/>
            </w:numPr>
            <w:ind w:hanging="360"/>
          </w:pPr>
        </w:pPrChange>
      </w:pPr>
      <w:r w:rsidRPr="005042E9">
        <w:rPr>
          <w:rFonts w:ascii="Times New Roman" w:hAnsi="Times New Roman" w:cs="Times New Roman"/>
          <w:b/>
          <w:sz w:val="24"/>
          <w:szCs w:val="24"/>
        </w:rPr>
        <w:t>Robust Screen Extraction:</w:t>
      </w:r>
      <w:r w:rsidRPr="005042E9">
        <w:rPr>
          <w:rFonts w:ascii="Times New Roman" w:hAnsi="Times New Roman" w:cs="Times New Roman"/>
          <w:sz w:val="24"/>
          <w:szCs w:val="24"/>
        </w:rPr>
        <w:t xml:space="preserve"> We require a technology that will be able to robustly extract the display screen from the camera-captured image, even in the face of real-world impairments and challenges such as non-static &amp; dynamic backgrounds, different &amp; dynamically changing viewing angles, variable lighting conditions and absence of explicit ``boundary markers" on the screen.</w:t>
      </w:r>
    </w:p>
    <w:p w14:paraId="652DA4EF" w14:textId="2A769CD7" w:rsidR="00255A5B" w:rsidRPr="005042E9" w:rsidRDefault="00255A5B">
      <w:pPr>
        <w:pStyle w:val="ListParagraph"/>
        <w:numPr>
          <w:ilvl w:val="0"/>
          <w:numId w:val="4"/>
        </w:numPr>
        <w:spacing w:line="360" w:lineRule="auto"/>
        <w:jc w:val="both"/>
        <w:rPr>
          <w:rFonts w:ascii="Times New Roman" w:hAnsi="Times New Roman" w:cs="Times New Roman"/>
          <w:sz w:val="24"/>
          <w:szCs w:val="24"/>
        </w:rPr>
        <w:pPrChange w:id="268" w:author="Jayatilaka Gihan" w:date="2020-03-01T09:50:00Z">
          <w:pPr>
            <w:pStyle w:val="ListParagraph"/>
            <w:numPr>
              <w:numId w:val="4"/>
            </w:numPr>
            <w:ind w:hanging="360"/>
          </w:pPr>
        </w:pPrChange>
      </w:pPr>
      <w:r w:rsidRPr="005042E9">
        <w:rPr>
          <w:rFonts w:ascii="Times New Roman" w:hAnsi="Times New Roman" w:cs="Times New Roman"/>
          <w:b/>
          <w:sz w:val="24"/>
          <w:szCs w:val="24"/>
        </w:rPr>
        <w:t>Operate with Very Low</w:t>
      </w:r>
      <w:r w:rsidR="00686E2E" w:rsidRPr="005042E9">
        <w:rPr>
          <w:rFonts w:ascii="Times New Roman" w:hAnsi="Times New Roman" w:cs="Times New Roman"/>
          <w:b/>
          <w:sz w:val="24"/>
          <w:szCs w:val="24"/>
        </w:rPr>
        <w:t>∆</w:t>
      </w:r>
      <w:r w:rsidRPr="005042E9">
        <w:rPr>
          <w:rFonts w:ascii="Times New Roman" w:hAnsi="Times New Roman" w:cs="Times New Roman"/>
          <w:b/>
          <w:sz w:val="24"/>
          <w:szCs w:val="24"/>
        </w:rPr>
        <w:t>:</w:t>
      </w:r>
      <w:r w:rsidRPr="005042E9">
        <w:rPr>
          <w:rFonts w:ascii="Times New Roman" w:hAnsi="Times New Roman" w:cs="Times New Roman"/>
          <w:sz w:val="24"/>
          <w:szCs w:val="24"/>
        </w:rPr>
        <w:t xml:space="preserve"> Because it appears to be difficult to eliminate flicker at moderate</w:t>
      </w:r>
      <w:r w:rsidR="00686E2E" w:rsidRPr="005042E9">
        <w:rPr>
          <w:rFonts w:ascii="Times New Roman" w:hAnsi="Times New Roman" w:cs="Times New Roman"/>
          <w:sz w:val="24"/>
          <w:szCs w:val="24"/>
        </w:rPr>
        <w:t>∆</w:t>
      </w:r>
      <w:r w:rsidRPr="005042E9">
        <w:rPr>
          <w:rFonts w:ascii="Times New Roman" w:hAnsi="Times New Roman" w:cs="Times New Roman"/>
          <w:sz w:val="24"/>
          <w:szCs w:val="24"/>
        </w:rPr>
        <w:t xml:space="preserve">, at commonly used display rates, without resulting in dramatic reduction in throughput, </w:t>
      </w:r>
      <w:r w:rsidR="00686E2E" w:rsidRPr="005042E9">
        <w:rPr>
          <w:rFonts w:ascii="Times New Roman" w:hAnsi="Times New Roman" w:cs="Times New Roman"/>
          <w:sz w:val="24"/>
          <w:szCs w:val="24"/>
        </w:rPr>
        <w:t>DeepLight</w:t>
      </w:r>
      <w:r w:rsidRPr="005042E9">
        <w:rPr>
          <w:rFonts w:ascii="Times New Roman" w:hAnsi="Times New Roman" w:cs="Times New Roman"/>
          <w:sz w:val="24"/>
          <w:szCs w:val="24"/>
        </w:rPr>
        <w:t xml:space="preserve"> should be able to achieve reliable decoding while using only low values of</w:t>
      </w:r>
      <w:r w:rsidR="00686E2E" w:rsidRPr="005042E9">
        <w:rPr>
          <w:rFonts w:ascii="Times New Roman" w:hAnsi="Times New Roman" w:cs="Times New Roman"/>
          <w:sz w:val="24"/>
          <w:szCs w:val="24"/>
        </w:rPr>
        <w:t xml:space="preserve"> ∆</w:t>
      </w:r>
      <w:r w:rsidRPr="005042E9">
        <w:rPr>
          <w:rFonts w:ascii="Times New Roman" w:hAnsi="Times New Roman" w:cs="Times New Roman"/>
          <w:sz w:val="24"/>
          <w:szCs w:val="24"/>
        </w:rPr>
        <w:t xml:space="preserve">.  </w:t>
      </w:r>
    </w:p>
    <w:p w14:paraId="366F551C" w14:textId="1BD8B8A4" w:rsidR="00255A5B" w:rsidRPr="005042E9" w:rsidRDefault="00255A5B">
      <w:pPr>
        <w:pStyle w:val="ListParagraph"/>
        <w:numPr>
          <w:ilvl w:val="0"/>
          <w:numId w:val="4"/>
        </w:numPr>
        <w:spacing w:line="360" w:lineRule="auto"/>
        <w:jc w:val="both"/>
        <w:rPr>
          <w:rFonts w:ascii="Times New Roman" w:hAnsi="Times New Roman" w:cs="Times New Roman"/>
          <w:sz w:val="24"/>
          <w:szCs w:val="24"/>
        </w:rPr>
        <w:pPrChange w:id="269" w:author="Jayatilaka Gihan" w:date="2020-03-01T09:50:00Z">
          <w:pPr>
            <w:pStyle w:val="ListParagraph"/>
            <w:numPr>
              <w:numId w:val="4"/>
            </w:numPr>
            <w:ind w:hanging="360"/>
          </w:pPr>
        </w:pPrChange>
      </w:pPr>
      <w:r w:rsidRPr="005042E9">
        <w:rPr>
          <w:rFonts w:ascii="Times New Roman" w:hAnsi="Times New Roman" w:cs="Times New Roman"/>
          <w:b/>
          <w:sz w:val="24"/>
          <w:szCs w:val="24"/>
        </w:rPr>
        <w:t>Not Rely on In-Display Markers:</w:t>
      </w:r>
      <w:r w:rsidRPr="005042E9">
        <w:rPr>
          <w:rFonts w:ascii="Times New Roman" w:hAnsi="Times New Roman" w:cs="Times New Roman"/>
          <w:sz w:val="24"/>
          <w:szCs w:val="24"/>
        </w:rPr>
        <w:t xml:space="preserve"> Given the reality of rolling shutter-based camera sensors, </w:t>
      </w:r>
      <w:r w:rsidR="00421C67">
        <w:rPr>
          <w:rFonts w:ascii="Times New Roman" w:hAnsi="Times New Roman" w:cs="Times New Roman"/>
          <w:sz w:val="24"/>
          <w:szCs w:val="24"/>
        </w:rPr>
        <w:t>DeepLight</w:t>
      </w:r>
      <w:r w:rsidRPr="005042E9">
        <w:rPr>
          <w:rFonts w:ascii="Times New Roman" w:hAnsi="Times New Roman" w:cs="Times New Roman"/>
          <w:sz w:val="24"/>
          <w:szCs w:val="24"/>
        </w:rPr>
        <w:t xml:space="preserve"> should be able to identify and eliminate </w:t>
      </w:r>
      <w:r w:rsidRPr="005042E9">
        <w:rPr>
          <w:rFonts w:ascii="Times New Roman" w:hAnsi="Times New Roman" w:cs="Times New Roman"/>
          <w:i/>
          <w:sz w:val="24"/>
          <w:szCs w:val="24"/>
        </w:rPr>
        <w:t>transition</w:t>
      </w:r>
      <w:r w:rsidRPr="005042E9">
        <w:rPr>
          <w:rFonts w:ascii="Times New Roman" w:hAnsi="Times New Roman" w:cs="Times New Roman"/>
          <w:sz w:val="24"/>
          <w:szCs w:val="24"/>
        </w:rPr>
        <w:t xml:space="preserve"> frames, across a range of display rates and without assuming the existence of any screen-embedded explicit markers or patterns.</w:t>
      </w:r>
    </w:p>
    <w:p w14:paraId="4F1AE153" w14:textId="7388C1AD" w:rsidR="00255A5B" w:rsidRDefault="00255A5B">
      <w:pPr>
        <w:pStyle w:val="ListParagraph"/>
        <w:numPr>
          <w:ilvl w:val="0"/>
          <w:numId w:val="4"/>
        </w:numPr>
        <w:spacing w:line="360" w:lineRule="auto"/>
        <w:jc w:val="both"/>
        <w:rPr>
          <w:rFonts w:ascii="Times New Roman" w:hAnsi="Times New Roman" w:cs="Times New Roman"/>
          <w:sz w:val="24"/>
          <w:szCs w:val="24"/>
        </w:rPr>
        <w:pPrChange w:id="270" w:author="Jayatilaka Gihan" w:date="2020-03-01T09:50:00Z">
          <w:pPr>
            <w:pStyle w:val="ListParagraph"/>
            <w:numPr>
              <w:numId w:val="4"/>
            </w:numPr>
            <w:ind w:hanging="360"/>
          </w:pPr>
        </w:pPrChange>
      </w:pPr>
      <w:r w:rsidRPr="005042E9">
        <w:rPr>
          <w:rFonts w:ascii="Times New Roman" w:hAnsi="Times New Roman" w:cs="Times New Roman"/>
          <w:b/>
          <w:sz w:val="24"/>
          <w:szCs w:val="24"/>
        </w:rPr>
        <w:t>Reduced Complexity ML:</w:t>
      </w:r>
      <w:r w:rsidRPr="005042E9">
        <w:rPr>
          <w:rFonts w:ascii="Times New Roman" w:hAnsi="Times New Roman" w:cs="Times New Roman"/>
          <w:sz w:val="24"/>
          <w:szCs w:val="24"/>
        </w:rPr>
        <w:t xml:space="preserve"> This is not an SCC-specific goal, but rather based on our strategy of tackling these challenges using ML-based techniques. Given that state-of-the-art DNN techniques are heavyweight, we should try to develop techniques that can provide satisfactory performance with significantly lower model complexity.</w:t>
      </w:r>
    </w:p>
    <w:p w14:paraId="607B107E" w14:textId="09FADB04" w:rsidR="007074E0" w:rsidRDefault="007074E0">
      <w:pPr>
        <w:spacing w:line="360" w:lineRule="auto"/>
        <w:jc w:val="both"/>
        <w:rPr>
          <w:rFonts w:ascii="Times New Roman" w:hAnsi="Times New Roman" w:cs="Times New Roman"/>
          <w:sz w:val="24"/>
          <w:szCs w:val="24"/>
        </w:rPr>
        <w:pPrChange w:id="271" w:author="Jayatilaka Gihan" w:date="2020-03-01T09:50:00Z">
          <w:pPr/>
        </w:pPrChange>
      </w:pPr>
    </w:p>
    <w:p w14:paraId="77B0EE22" w14:textId="59AC8BB5" w:rsidR="007074E0" w:rsidRDefault="007074E0">
      <w:pPr>
        <w:spacing w:line="360" w:lineRule="auto"/>
        <w:jc w:val="both"/>
        <w:rPr>
          <w:rFonts w:ascii="Times New Roman" w:hAnsi="Times New Roman" w:cs="Times New Roman"/>
          <w:sz w:val="24"/>
          <w:szCs w:val="24"/>
        </w:rPr>
        <w:pPrChange w:id="272" w:author="Jayatilaka Gihan" w:date="2020-03-01T09:50:00Z">
          <w:pPr/>
        </w:pPrChange>
      </w:pPr>
    </w:p>
    <w:p w14:paraId="4B78743F" w14:textId="67107864" w:rsidR="007074E0" w:rsidRDefault="007074E0">
      <w:pPr>
        <w:spacing w:line="360" w:lineRule="auto"/>
        <w:jc w:val="both"/>
        <w:rPr>
          <w:rFonts w:ascii="Times New Roman" w:hAnsi="Times New Roman" w:cs="Times New Roman"/>
          <w:sz w:val="24"/>
          <w:szCs w:val="24"/>
        </w:rPr>
        <w:pPrChange w:id="273" w:author="Jayatilaka Gihan" w:date="2020-03-01T09:50:00Z">
          <w:pPr/>
        </w:pPrChange>
      </w:pPr>
    </w:p>
    <w:p w14:paraId="7DE7768E" w14:textId="33BC2ACF" w:rsidR="007074E0" w:rsidRDefault="007074E0">
      <w:pPr>
        <w:spacing w:line="360" w:lineRule="auto"/>
        <w:jc w:val="both"/>
        <w:rPr>
          <w:rFonts w:ascii="Times New Roman" w:hAnsi="Times New Roman" w:cs="Times New Roman"/>
          <w:sz w:val="24"/>
          <w:szCs w:val="24"/>
        </w:rPr>
        <w:pPrChange w:id="274" w:author="Jayatilaka Gihan" w:date="2020-03-01T09:50:00Z">
          <w:pPr/>
        </w:pPrChange>
      </w:pPr>
    </w:p>
    <w:p w14:paraId="54C31F8A" w14:textId="5C9DD0E4" w:rsidR="007074E0" w:rsidRDefault="007074E0">
      <w:pPr>
        <w:spacing w:line="360" w:lineRule="auto"/>
        <w:jc w:val="both"/>
        <w:rPr>
          <w:rFonts w:ascii="Times New Roman" w:hAnsi="Times New Roman" w:cs="Times New Roman"/>
          <w:sz w:val="24"/>
          <w:szCs w:val="24"/>
        </w:rPr>
        <w:pPrChange w:id="275" w:author="Jayatilaka Gihan" w:date="2020-03-01T09:50:00Z">
          <w:pPr/>
        </w:pPrChange>
      </w:pPr>
    </w:p>
    <w:p w14:paraId="2D6399EA" w14:textId="61146CBD" w:rsidR="007074E0" w:rsidRDefault="007074E0">
      <w:pPr>
        <w:spacing w:line="360" w:lineRule="auto"/>
        <w:jc w:val="both"/>
        <w:rPr>
          <w:rFonts w:ascii="Times New Roman" w:hAnsi="Times New Roman" w:cs="Times New Roman"/>
          <w:sz w:val="24"/>
          <w:szCs w:val="24"/>
        </w:rPr>
        <w:pPrChange w:id="276" w:author="Jayatilaka Gihan" w:date="2020-03-01T09:50:00Z">
          <w:pPr/>
        </w:pPrChange>
      </w:pPr>
    </w:p>
    <w:p w14:paraId="679C7A7B" w14:textId="7913A921" w:rsidR="007074E0" w:rsidRDefault="007074E0">
      <w:pPr>
        <w:spacing w:line="360" w:lineRule="auto"/>
        <w:jc w:val="both"/>
        <w:rPr>
          <w:rFonts w:ascii="Times New Roman" w:hAnsi="Times New Roman" w:cs="Times New Roman"/>
          <w:sz w:val="24"/>
          <w:szCs w:val="24"/>
        </w:rPr>
        <w:pPrChange w:id="277" w:author="Jayatilaka Gihan" w:date="2020-03-01T09:50:00Z">
          <w:pPr/>
        </w:pPrChange>
      </w:pPr>
    </w:p>
    <w:p w14:paraId="024C5F23" w14:textId="46EA76D7" w:rsidR="007074E0" w:rsidRDefault="007074E0">
      <w:pPr>
        <w:spacing w:line="360" w:lineRule="auto"/>
        <w:jc w:val="both"/>
        <w:rPr>
          <w:rFonts w:ascii="Times New Roman" w:hAnsi="Times New Roman" w:cs="Times New Roman"/>
          <w:sz w:val="24"/>
          <w:szCs w:val="24"/>
        </w:rPr>
        <w:pPrChange w:id="278" w:author="Jayatilaka Gihan" w:date="2020-03-01T09:50:00Z">
          <w:pPr/>
        </w:pPrChange>
      </w:pPr>
    </w:p>
    <w:p w14:paraId="2BDDE7A2" w14:textId="7B0BEDF1" w:rsidR="007074E0" w:rsidRDefault="007074E0">
      <w:pPr>
        <w:spacing w:line="360" w:lineRule="auto"/>
        <w:jc w:val="both"/>
        <w:rPr>
          <w:rFonts w:ascii="Times New Roman" w:hAnsi="Times New Roman" w:cs="Times New Roman"/>
          <w:sz w:val="24"/>
          <w:szCs w:val="24"/>
        </w:rPr>
        <w:pPrChange w:id="279" w:author="Jayatilaka Gihan" w:date="2020-03-01T09:50:00Z">
          <w:pPr/>
        </w:pPrChange>
      </w:pPr>
    </w:p>
    <w:p w14:paraId="13B42A51" w14:textId="01C83155" w:rsidR="007074E0" w:rsidRDefault="007074E0">
      <w:pPr>
        <w:spacing w:line="360" w:lineRule="auto"/>
        <w:jc w:val="both"/>
        <w:rPr>
          <w:rFonts w:ascii="Times New Roman" w:hAnsi="Times New Roman" w:cs="Times New Roman"/>
          <w:sz w:val="24"/>
          <w:szCs w:val="24"/>
        </w:rPr>
        <w:pPrChange w:id="280" w:author="Jayatilaka Gihan" w:date="2020-03-01T09:50:00Z">
          <w:pPr/>
        </w:pPrChange>
      </w:pPr>
    </w:p>
    <w:p w14:paraId="78193D6D" w14:textId="7B567D9A" w:rsidR="007074E0" w:rsidRDefault="007074E0">
      <w:pPr>
        <w:spacing w:line="360" w:lineRule="auto"/>
        <w:jc w:val="both"/>
        <w:rPr>
          <w:rFonts w:ascii="Times New Roman" w:hAnsi="Times New Roman" w:cs="Times New Roman"/>
          <w:sz w:val="24"/>
          <w:szCs w:val="24"/>
        </w:rPr>
        <w:pPrChange w:id="281" w:author="Jayatilaka Gihan" w:date="2020-03-01T09:50:00Z">
          <w:pPr/>
        </w:pPrChange>
      </w:pPr>
    </w:p>
    <w:p w14:paraId="401D6938" w14:textId="435A4EF4" w:rsidR="007074E0" w:rsidRDefault="007074E0">
      <w:pPr>
        <w:spacing w:line="360" w:lineRule="auto"/>
        <w:jc w:val="both"/>
        <w:rPr>
          <w:rFonts w:ascii="Times New Roman" w:hAnsi="Times New Roman" w:cs="Times New Roman"/>
          <w:sz w:val="24"/>
          <w:szCs w:val="24"/>
        </w:rPr>
        <w:pPrChange w:id="282" w:author="Jayatilaka Gihan" w:date="2020-03-01T09:50:00Z">
          <w:pPr/>
        </w:pPrChange>
      </w:pPr>
    </w:p>
    <w:p w14:paraId="6932AB9A" w14:textId="77777777" w:rsidR="00274501" w:rsidRDefault="00CC5248">
      <w:pPr>
        <w:pStyle w:val="head-1"/>
        <w:spacing w:line="360" w:lineRule="auto"/>
        <w:outlineLvl w:val="0"/>
        <w:rPr>
          <w:highlight w:val="yellow"/>
        </w:rPr>
        <w:pPrChange w:id="283" w:author="Jayatilaka Gihan" w:date="2020-03-01T09:50:00Z">
          <w:pPr>
            <w:pStyle w:val="head-1"/>
            <w:outlineLvl w:val="0"/>
          </w:pPr>
        </w:pPrChange>
      </w:pPr>
      <w:bookmarkStart w:id="284" w:name="_Toc17653791"/>
      <w:bookmarkStart w:id="285" w:name="_Toc33954177"/>
      <w:bookmarkStart w:id="286" w:name="_Toc33954289"/>
      <w:r w:rsidRPr="00274501">
        <w:lastRenderedPageBreak/>
        <w:t>Chapter</w:t>
      </w:r>
      <w:r w:rsidR="007074E0" w:rsidRPr="00274501">
        <w:t xml:space="preserve"> 04</w:t>
      </w:r>
      <w:bookmarkStart w:id="287" w:name="_Toc17653792"/>
      <w:bookmarkEnd w:id="284"/>
      <w:bookmarkEnd w:id="285"/>
      <w:bookmarkEnd w:id="286"/>
    </w:p>
    <w:p w14:paraId="3536B908" w14:textId="0F0FB8D6" w:rsidR="002767E3" w:rsidRDefault="002767E3" w:rsidP="00BF154F">
      <w:pPr>
        <w:pStyle w:val="head-1"/>
        <w:spacing w:line="360" w:lineRule="auto"/>
        <w:outlineLvl w:val="0"/>
      </w:pPr>
      <w:bookmarkStart w:id="288" w:name="_Toc33954178"/>
      <w:bookmarkStart w:id="289" w:name="_Toc33954290"/>
      <w:r w:rsidRPr="00274501">
        <w:t>DESIGN AND IMPLEMENTATION</w:t>
      </w:r>
      <w:bookmarkEnd w:id="287"/>
      <w:bookmarkEnd w:id="288"/>
      <w:bookmarkEnd w:id="289"/>
    </w:p>
    <w:p w14:paraId="27D9E480" w14:textId="7933C9C1" w:rsidR="00A07646" w:rsidRPr="007261D2" w:rsidRDefault="00B4253B">
      <w:pPr>
        <w:pStyle w:val="Heading2"/>
        <w:spacing w:line="360" w:lineRule="auto"/>
        <w:jc w:val="both"/>
        <w:rPr>
          <w:rFonts w:ascii="Times New Roman" w:hAnsi="Times New Roman" w:cs="Times New Roman"/>
          <w:b/>
          <w:color w:val="auto"/>
          <w:sz w:val="24"/>
          <w:szCs w:val="24"/>
        </w:rPr>
        <w:pPrChange w:id="290" w:author="Jayatilaka Gihan" w:date="2020-03-01T09:50:00Z">
          <w:pPr>
            <w:pStyle w:val="Heading2"/>
          </w:pPr>
        </w:pPrChange>
      </w:pPr>
      <w:bookmarkStart w:id="291" w:name="_Toc33954179"/>
      <w:bookmarkStart w:id="292" w:name="_Toc33954291"/>
      <w:r w:rsidRPr="007261D2">
        <w:rPr>
          <w:rFonts w:ascii="Times New Roman" w:hAnsi="Times New Roman" w:cs="Times New Roman"/>
          <w:b/>
          <w:color w:val="auto"/>
          <w:sz w:val="24"/>
          <w:szCs w:val="24"/>
        </w:rPr>
        <w:t xml:space="preserve">4.1. </w:t>
      </w:r>
      <w:r w:rsidR="0085677E">
        <w:rPr>
          <w:rFonts w:ascii="Times New Roman" w:hAnsi="Times New Roman" w:cs="Times New Roman"/>
          <w:b/>
          <w:color w:val="auto"/>
          <w:sz w:val="24"/>
          <w:szCs w:val="24"/>
        </w:rPr>
        <w:t>INTRODUCTION</w:t>
      </w:r>
      <w:bookmarkEnd w:id="291"/>
      <w:bookmarkEnd w:id="292"/>
    </w:p>
    <w:p w14:paraId="6D1FDAC4" w14:textId="5529631E" w:rsidR="00A07646" w:rsidRPr="00A07646" w:rsidRDefault="00A07646">
      <w:pPr>
        <w:spacing w:line="360" w:lineRule="auto"/>
        <w:jc w:val="both"/>
        <w:rPr>
          <w:rFonts w:ascii="Times New Roman" w:hAnsi="Times New Roman" w:cs="Times New Roman"/>
          <w:sz w:val="24"/>
          <w:szCs w:val="24"/>
        </w:rPr>
        <w:pPrChange w:id="293" w:author="Jayatilaka Gihan" w:date="2020-03-01T09:50:00Z">
          <w:pPr/>
        </w:pPrChange>
      </w:pPr>
      <w:r w:rsidRPr="00A07646">
        <w:rPr>
          <w:rFonts w:ascii="Times New Roman" w:hAnsi="Times New Roman" w:cs="Times New Roman"/>
          <w:sz w:val="24"/>
          <w:szCs w:val="24"/>
        </w:rPr>
        <w:t xml:space="preserve">In this section, we describe the design of the 3 key </w:t>
      </w:r>
      <w:r w:rsidR="007E6938">
        <w:rPr>
          <w:rFonts w:ascii="Times New Roman" w:hAnsi="Times New Roman" w:cs="Times New Roman"/>
          <w:sz w:val="24"/>
          <w:szCs w:val="24"/>
        </w:rPr>
        <w:t>and</w:t>
      </w:r>
      <w:r w:rsidRPr="00A07646">
        <w:rPr>
          <w:rFonts w:ascii="Times New Roman" w:hAnsi="Times New Roman" w:cs="Times New Roman"/>
          <w:sz w:val="24"/>
          <w:szCs w:val="24"/>
        </w:rPr>
        <w:t xml:space="preserve"> novel components that underpin the </w:t>
      </w:r>
      <w:r w:rsidR="00486825">
        <w:rPr>
          <w:rFonts w:ascii="Times New Roman" w:hAnsi="Times New Roman" w:cs="Times New Roman"/>
          <w:sz w:val="24"/>
          <w:szCs w:val="24"/>
        </w:rPr>
        <w:t>DeepLight</w:t>
      </w:r>
      <w:r w:rsidRPr="00A07646">
        <w:rPr>
          <w:rFonts w:ascii="Times New Roman" w:hAnsi="Times New Roman" w:cs="Times New Roman"/>
          <w:sz w:val="24"/>
          <w:szCs w:val="24"/>
        </w:rPr>
        <w:t xml:space="preserve"> approach to robust, unobtrusive and high bit-rate SCC communication.  Our main novelty is in re-imagining the decoding pipeline by replacing the previous mechanisms (based on statistical signal processing) with multiple DNN-based steps. This re-imagining is based on the observation that the decoding process involves several </w:t>
      </w:r>
      <w:r w:rsidRPr="00486825">
        <w:rPr>
          <w:rFonts w:ascii="Times New Roman" w:hAnsi="Times New Roman" w:cs="Times New Roman"/>
          <w:i/>
          <w:sz w:val="24"/>
          <w:szCs w:val="24"/>
        </w:rPr>
        <w:t>vision-driven</w:t>
      </w:r>
      <w:r w:rsidRPr="00A07646">
        <w:rPr>
          <w:rFonts w:ascii="Times New Roman" w:hAnsi="Times New Roman" w:cs="Times New Roman"/>
          <w:sz w:val="24"/>
          <w:szCs w:val="24"/>
        </w:rPr>
        <w:t xml:space="preserve"> steps, and is motivated by the unprecedented success of DNN pipelines in tackling various vision-related problems. </w:t>
      </w:r>
    </w:p>
    <w:p w14:paraId="200A0661" w14:textId="4189267D" w:rsidR="00CC2257" w:rsidRDefault="00A07646">
      <w:pPr>
        <w:spacing w:line="360" w:lineRule="auto"/>
        <w:jc w:val="both"/>
        <w:rPr>
          <w:rFonts w:ascii="Times New Roman" w:hAnsi="Times New Roman" w:cs="Times New Roman"/>
          <w:sz w:val="24"/>
          <w:szCs w:val="24"/>
        </w:rPr>
        <w:pPrChange w:id="294" w:author="Jayatilaka Gihan" w:date="2020-03-01T09:50:00Z">
          <w:pPr/>
        </w:pPrChange>
      </w:pPr>
      <w:r w:rsidRPr="00A07646">
        <w:rPr>
          <w:rFonts w:ascii="Times New Roman" w:hAnsi="Times New Roman" w:cs="Times New Roman"/>
          <w:sz w:val="24"/>
          <w:szCs w:val="24"/>
        </w:rPr>
        <w:t>We use Figure</w:t>
      </w:r>
      <w:r w:rsidR="000A2A5D">
        <w:rPr>
          <w:rFonts w:ascii="Times New Roman" w:hAnsi="Times New Roman" w:cs="Times New Roman"/>
          <w:sz w:val="24"/>
          <w:szCs w:val="24"/>
        </w:rPr>
        <w:t xml:space="preserve"> 4.1</w:t>
      </w:r>
      <w:r w:rsidRPr="00A07646">
        <w:rPr>
          <w:rFonts w:ascii="Times New Roman" w:hAnsi="Times New Roman" w:cs="Times New Roman"/>
          <w:sz w:val="24"/>
          <w:szCs w:val="24"/>
        </w:rPr>
        <w:t xml:space="preserve"> to provide an overview of the </w:t>
      </w:r>
      <w:r w:rsidR="00CC2257">
        <w:rPr>
          <w:rFonts w:ascii="Times New Roman" w:hAnsi="Times New Roman" w:cs="Times New Roman"/>
          <w:sz w:val="24"/>
          <w:szCs w:val="24"/>
        </w:rPr>
        <w:t>DeepLight</w:t>
      </w:r>
      <w:r w:rsidRPr="00A07646">
        <w:rPr>
          <w:rFonts w:ascii="Times New Roman" w:hAnsi="Times New Roman" w:cs="Times New Roman"/>
          <w:sz w:val="24"/>
          <w:szCs w:val="24"/>
        </w:rPr>
        <w:t xml:space="preserve"> decoding pipeline. The decoder works by first identifying the screen/display boundaries in captured images, then performing appropriate cropping/resizing (to extract the screen content at highest possible fidelity), followed by identification of the correct sequence of Manchester-encoded frames, with the final step involving the deciphering of the Manchester-coded bits. We next describe how distinct DNN pipelines are used to perform various decoding tasks on the camera-captured sequence of images, such as </w:t>
      </w:r>
    </w:p>
    <w:p w14:paraId="0A1EBF2E" w14:textId="5898EBAD" w:rsidR="00CC2257" w:rsidRPr="00CC2257" w:rsidRDefault="00A07646">
      <w:pPr>
        <w:pStyle w:val="ListParagraph"/>
        <w:numPr>
          <w:ilvl w:val="0"/>
          <w:numId w:val="6"/>
        </w:numPr>
        <w:spacing w:line="360" w:lineRule="auto"/>
        <w:jc w:val="both"/>
        <w:rPr>
          <w:rFonts w:ascii="Times New Roman" w:hAnsi="Times New Roman" w:cs="Times New Roman"/>
          <w:sz w:val="24"/>
          <w:szCs w:val="24"/>
        </w:rPr>
        <w:pPrChange w:id="295" w:author="Jayatilaka Gihan" w:date="2020-03-01T09:50:00Z">
          <w:pPr>
            <w:pStyle w:val="ListParagraph"/>
            <w:numPr>
              <w:numId w:val="6"/>
            </w:numPr>
            <w:ind w:left="1080" w:hanging="720"/>
          </w:pPr>
        </w:pPrChange>
      </w:pPr>
      <w:r w:rsidRPr="00CC2257">
        <w:rPr>
          <w:rFonts w:ascii="Times New Roman" w:hAnsi="Times New Roman" w:cs="Times New Roman"/>
          <w:sz w:val="24"/>
          <w:szCs w:val="24"/>
        </w:rPr>
        <w:t xml:space="preserve">robust, accurate screen extraction, </w:t>
      </w:r>
    </w:p>
    <w:p w14:paraId="5101E2CA" w14:textId="77777777" w:rsidR="00CC2257" w:rsidRDefault="00A07646">
      <w:pPr>
        <w:pStyle w:val="ListParagraph"/>
        <w:numPr>
          <w:ilvl w:val="0"/>
          <w:numId w:val="6"/>
        </w:numPr>
        <w:spacing w:line="360" w:lineRule="auto"/>
        <w:jc w:val="both"/>
        <w:rPr>
          <w:rFonts w:ascii="Times New Roman" w:hAnsi="Times New Roman" w:cs="Times New Roman"/>
          <w:sz w:val="24"/>
          <w:szCs w:val="24"/>
        </w:rPr>
        <w:pPrChange w:id="296" w:author="Jayatilaka Gihan" w:date="2020-03-01T09:50:00Z">
          <w:pPr>
            <w:pStyle w:val="ListParagraph"/>
            <w:numPr>
              <w:numId w:val="6"/>
            </w:numPr>
            <w:ind w:left="1080" w:hanging="720"/>
          </w:pPr>
        </w:pPrChange>
      </w:pPr>
      <w:r w:rsidRPr="00CC2257">
        <w:rPr>
          <w:rFonts w:ascii="Times New Roman" w:hAnsi="Times New Roman" w:cs="Times New Roman"/>
          <w:sz w:val="24"/>
          <w:szCs w:val="24"/>
        </w:rPr>
        <w:t>elimination of spurious, transient frames and selection of appropriate coded frames, and</w:t>
      </w:r>
    </w:p>
    <w:p w14:paraId="191990C7" w14:textId="3BEEBE28" w:rsidR="00A07646" w:rsidRPr="00CC2257" w:rsidRDefault="00A07646">
      <w:pPr>
        <w:pStyle w:val="ListParagraph"/>
        <w:numPr>
          <w:ilvl w:val="0"/>
          <w:numId w:val="6"/>
        </w:numPr>
        <w:spacing w:line="360" w:lineRule="auto"/>
        <w:jc w:val="both"/>
        <w:rPr>
          <w:rFonts w:ascii="Times New Roman" w:hAnsi="Times New Roman" w:cs="Times New Roman"/>
          <w:sz w:val="24"/>
          <w:szCs w:val="24"/>
        </w:rPr>
        <w:pPrChange w:id="297" w:author="Jayatilaka Gihan" w:date="2020-03-01T09:50:00Z">
          <w:pPr>
            <w:pStyle w:val="ListParagraph"/>
            <w:numPr>
              <w:numId w:val="6"/>
            </w:numPr>
            <w:ind w:left="1080" w:hanging="720"/>
          </w:pPr>
        </w:pPrChange>
      </w:pPr>
      <w:r w:rsidRPr="00CC2257">
        <w:rPr>
          <w:rFonts w:ascii="Times New Roman" w:hAnsi="Times New Roman" w:cs="Times New Roman"/>
          <w:sz w:val="24"/>
          <w:szCs w:val="24"/>
        </w:rPr>
        <w:t>decoding of communicated bits, even with inaccurate screen extraction.</w:t>
      </w:r>
    </w:p>
    <w:p w14:paraId="04D3E98E" w14:textId="77777777" w:rsidR="00A07646" w:rsidRPr="00A07646" w:rsidRDefault="00A07646">
      <w:pPr>
        <w:spacing w:line="360" w:lineRule="auto"/>
        <w:jc w:val="both"/>
        <w:rPr>
          <w:rFonts w:ascii="Times New Roman" w:hAnsi="Times New Roman" w:cs="Times New Roman"/>
          <w:sz w:val="24"/>
          <w:szCs w:val="24"/>
        </w:rPr>
        <w:pPrChange w:id="298" w:author="Jayatilaka Gihan" w:date="2020-03-01T09:50:00Z">
          <w:pPr/>
        </w:pPrChange>
      </w:pPr>
    </w:p>
    <w:p w14:paraId="2875E8B7" w14:textId="5ADD1E43" w:rsidR="00CC2257" w:rsidRDefault="00CC2257">
      <w:pPr>
        <w:spacing w:line="360" w:lineRule="auto"/>
        <w:jc w:val="center"/>
        <w:rPr>
          <w:rFonts w:ascii="Times New Roman" w:hAnsi="Times New Roman" w:cs="Times New Roman"/>
          <w:sz w:val="24"/>
          <w:szCs w:val="24"/>
        </w:rPr>
        <w:pPrChange w:id="299" w:author="Jayatilaka Gihan" w:date="2020-03-01T09:50:00Z">
          <w:pPr>
            <w:jc w:val="center"/>
          </w:pPr>
        </w:pPrChange>
      </w:pPr>
      <w:r>
        <w:rPr>
          <w:rFonts w:ascii="Times New Roman" w:hAnsi="Times New Roman" w:cs="Times New Roman"/>
          <w:noProof/>
          <w:sz w:val="24"/>
          <w:szCs w:val="24"/>
        </w:rPr>
        <w:drawing>
          <wp:inline distT="0" distB="0" distL="0" distR="0" wp14:anchorId="6FDEE214" wp14:editId="5EAB80D8">
            <wp:extent cx="5536031" cy="26479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4-1.PNG"/>
                    <pic:cNvPicPr/>
                  </pic:nvPicPr>
                  <pic:blipFill>
                    <a:blip r:embed="rId23">
                      <a:extLst>
                        <a:ext uri="{28A0092B-C50C-407E-A947-70E740481C1C}">
                          <a14:useLocalDpi xmlns:a14="http://schemas.microsoft.com/office/drawing/2010/main" val="0"/>
                        </a:ext>
                      </a:extLst>
                    </a:blip>
                    <a:stretch>
                      <a:fillRect/>
                    </a:stretch>
                  </pic:blipFill>
                  <pic:spPr>
                    <a:xfrm>
                      <a:off x="0" y="0"/>
                      <a:ext cx="5539908" cy="2649804"/>
                    </a:xfrm>
                    <a:prstGeom prst="rect">
                      <a:avLst/>
                    </a:prstGeom>
                  </pic:spPr>
                </pic:pic>
              </a:graphicData>
            </a:graphic>
          </wp:inline>
        </w:drawing>
      </w:r>
    </w:p>
    <w:p w14:paraId="60D087AF" w14:textId="2904E14F" w:rsidR="00A07646" w:rsidRPr="00A07646" w:rsidRDefault="00CC2257">
      <w:pPr>
        <w:spacing w:line="360" w:lineRule="auto"/>
        <w:jc w:val="center"/>
        <w:rPr>
          <w:rFonts w:ascii="Times New Roman" w:hAnsi="Times New Roman" w:cs="Times New Roman"/>
          <w:sz w:val="24"/>
          <w:szCs w:val="24"/>
        </w:rPr>
        <w:pPrChange w:id="300" w:author="Jayatilaka Gihan" w:date="2020-03-01T09:50:00Z">
          <w:pPr>
            <w:jc w:val="center"/>
          </w:pPr>
        </w:pPrChange>
      </w:pPr>
      <w:r>
        <w:rPr>
          <w:rFonts w:ascii="Times New Roman" w:hAnsi="Times New Roman" w:cs="Times New Roman"/>
          <w:sz w:val="24"/>
          <w:szCs w:val="24"/>
        </w:rPr>
        <w:t xml:space="preserve">Figure 4.1 </w:t>
      </w:r>
      <w:r w:rsidR="00A07646" w:rsidRPr="00A07646">
        <w:rPr>
          <w:rFonts w:ascii="Times New Roman" w:hAnsi="Times New Roman" w:cs="Times New Roman"/>
          <w:sz w:val="24"/>
          <w:szCs w:val="24"/>
        </w:rPr>
        <w:t xml:space="preserve">Overview of </w:t>
      </w:r>
      <w:r w:rsidR="001B0B25">
        <w:rPr>
          <w:rFonts w:ascii="Times New Roman" w:hAnsi="Times New Roman" w:cs="Times New Roman"/>
          <w:sz w:val="24"/>
          <w:szCs w:val="24"/>
        </w:rPr>
        <w:t>DeepLight</w:t>
      </w:r>
      <w:r w:rsidR="00A07646" w:rsidRPr="00A07646">
        <w:rPr>
          <w:rFonts w:ascii="Times New Roman" w:hAnsi="Times New Roman" w:cs="Times New Roman"/>
          <w:sz w:val="24"/>
          <w:szCs w:val="24"/>
        </w:rPr>
        <w:t xml:space="preserve"> decoding pipeline</w:t>
      </w:r>
    </w:p>
    <w:p w14:paraId="4A9D4F98" w14:textId="0EBA6D1E" w:rsidR="001D1A87" w:rsidRDefault="001D1A87">
      <w:pPr>
        <w:spacing w:line="360" w:lineRule="auto"/>
        <w:jc w:val="both"/>
        <w:rPr>
          <w:rFonts w:ascii="Times New Roman" w:hAnsi="Times New Roman" w:cs="Times New Roman"/>
          <w:sz w:val="24"/>
          <w:szCs w:val="24"/>
        </w:rPr>
        <w:pPrChange w:id="301" w:author="Jayatilaka Gihan" w:date="2020-03-01T09:50:00Z">
          <w:pPr/>
        </w:pPrChange>
      </w:pPr>
    </w:p>
    <w:p w14:paraId="51AB4B59" w14:textId="778A5039" w:rsidR="007261D2" w:rsidRDefault="007261D2">
      <w:pPr>
        <w:pStyle w:val="Heading2"/>
        <w:spacing w:line="360" w:lineRule="auto"/>
        <w:jc w:val="both"/>
        <w:rPr>
          <w:rFonts w:ascii="Times New Roman" w:hAnsi="Times New Roman" w:cs="Times New Roman"/>
          <w:b/>
          <w:color w:val="auto"/>
          <w:sz w:val="24"/>
          <w:szCs w:val="24"/>
        </w:rPr>
        <w:pPrChange w:id="302" w:author="Jayatilaka Gihan" w:date="2020-03-01T09:50:00Z">
          <w:pPr>
            <w:pStyle w:val="Heading2"/>
          </w:pPr>
        </w:pPrChange>
      </w:pPr>
      <w:bookmarkStart w:id="303" w:name="_Toc33954180"/>
      <w:bookmarkStart w:id="304" w:name="_Toc33954292"/>
      <w:r w:rsidRPr="007261D2">
        <w:rPr>
          <w:rFonts w:ascii="Times New Roman" w:hAnsi="Times New Roman" w:cs="Times New Roman"/>
          <w:b/>
          <w:color w:val="auto"/>
          <w:sz w:val="24"/>
          <w:szCs w:val="24"/>
        </w:rPr>
        <w:lastRenderedPageBreak/>
        <w:t>4.2. SYSTEM DEISGN</w:t>
      </w:r>
      <w:bookmarkEnd w:id="303"/>
      <w:bookmarkEnd w:id="304"/>
    </w:p>
    <w:p w14:paraId="6CA3A737" w14:textId="77777777" w:rsidR="00D55233" w:rsidRDefault="00D55233">
      <w:pPr>
        <w:spacing w:line="360" w:lineRule="auto"/>
        <w:jc w:val="both"/>
        <w:rPr>
          <w:rFonts w:ascii="Times New Roman" w:hAnsi="Times New Roman" w:cs="Times New Roman"/>
          <w:b/>
          <w:sz w:val="24"/>
          <w:szCs w:val="24"/>
        </w:rPr>
        <w:pPrChange w:id="305" w:author="Jayatilaka Gihan" w:date="2020-03-01T09:50:00Z">
          <w:pPr/>
        </w:pPrChange>
      </w:pPr>
    </w:p>
    <w:p w14:paraId="465EE850" w14:textId="65F0A1FC" w:rsidR="00D55233" w:rsidRPr="00E25C33" w:rsidRDefault="00D55233">
      <w:pPr>
        <w:spacing w:line="360" w:lineRule="auto"/>
        <w:jc w:val="both"/>
        <w:rPr>
          <w:rFonts w:ascii="Times New Roman" w:hAnsi="Times New Roman" w:cs="Times New Roman"/>
          <w:b/>
          <w:sz w:val="24"/>
          <w:szCs w:val="24"/>
        </w:rPr>
        <w:pPrChange w:id="306" w:author="Jayatilaka Gihan" w:date="2020-03-01T09:50:00Z">
          <w:pPr/>
        </w:pPrChange>
      </w:pPr>
      <w:r w:rsidRPr="00E25C33">
        <w:rPr>
          <w:rFonts w:ascii="Times New Roman" w:hAnsi="Times New Roman" w:cs="Times New Roman"/>
          <w:b/>
          <w:sz w:val="24"/>
          <w:szCs w:val="24"/>
        </w:rPr>
        <w:t>Screen detection: Scree</w:t>
      </w:r>
      <w:r w:rsidR="00207A8A">
        <w:rPr>
          <w:rFonts w:ascii="Times New Roman" w:hAnsi="Times New Roman" w:cs="Times New Roman"/>
          <w:b/>
          <w:sz w:val="24"/>
          <w:szCs w:val="24"/>
        </w:rPr>
        <w:t>n</w:t>
      </w:r>
      <w:r w:rsidRPr="00E25C33">
        <w:rPr>
          <w:rFonts w:ascii="Times New Roman" w:hAnsi="Times New Roman" w:cs="Times New Roman"/>
          <w:b/>
          <w:sz w:val="24"/>
          <w:szCs w:val="24"/>
        </w:rPr>
        <w:t>NNet</w:t>
      </w:r>
    </w:p>
    <w:p w14:paraId="0C6399FE" w14:textId="2689D782" w:rsidR="00D55233" w:rsidRPr="00A07646" w:rsidRDefault="00D55233">
      <w:pPr>
        <w:spacing w:line="360" w:lineRule="auto"/>
        <w:jc w:val="both"/>
        <w:rPr>
          <w:rFonts w:ascii="Times New Roman" w:hAnsi="Times New Roman" w:cs="Times New Roman"/>
          <w:sz w:val="24"/>
          <w:szCs w:val="24"/>
        </w:rPr>
        <w:pPrChange w:id="307" w:author="Jayatilaka Gihan" w:date="2020-03-01T09:50:00Z">
          <w:pPr/>
        </w:pPrChange>
      </w:pPr>
      <w:r w:rsidRPr="00A07646">
        <w:rPr>
          <w:rFonts w:ascii="Times New Roman" w:hAnsi="Times New Roman" w:cs="Times New Roman"/>
          <w:sz w:val="24"/>
          <w:szCs w:val="24"/>
        </w:rPr>
        <w:t>As previously demonstrated, simple edge-detection based algorithms fail to identify the boundaries of the display screen (within individual camera images) under real-world artefacts such as non-frontal viewing angles and changes in background scenery. Inspired by DNN-based object detection pipelines, we develop and implement our own Convolutional Neural Network (CNN) model to estimate the 4 corners (coordinates) of the screen.</w:t>
      </w:r>
      <w:r w:rsidR="007718E5">
        <w:rPr>
          <w:rFonts w:ascii="Times New Roman" w:hAnsi="Times New Roman" w:cs="Times New Roman"/>
          <w:sz w:val="24"/>
          <w:szCs w:val="24"/>
        </w:rPr>
        <w:t xml:space="preserve"> </w:t>
      </w:r>
      <w:r w:rsidRPr="00A07646">
        <w:rPr>
          <w:rFonts w:ascii="Times New Roman" w:hAnsi="Times New Roman" w:cs="Times New Roman"/>
          <w:sz w:val="24"/>
          <w:szCs w:val="24"/>
        </w:rPr>
        <w:t xml:space="preserve">Figure </w:t>
      </w:r>
      <w:r>
        <w:rPr>
          <w:rFonts w:ascii="Times New Roman" w:hAnsi="Times New Roman" w:cs="Times New Roman"/>
          <w:sz w:val="24"/>
          <w:szCs w:val="24"/>
        </w:rPr>
        <w:t>4.2</w:t>
      </w:r>
      <w:r w:rsidRPr="00A07646">
        <w:rPr>
          <w:rFonts w:ascii="Times New Roman" w:hAnsi="Times New Roman" w:cs="Times New Roman"/>
          <w:sz w:val="24"/>
          <w:szCs w:val="24"/>
        </w:rPr>
        <w:t xml:space="preserve"> shows the model of </w:t>
      </w:r>
      <w:r w:rsidRPr="00E25C33">
        <w:rPr>
          <w:rFonts w:ascii="Times New Roman" w:hAnsi="Times New Roman" w:cs="Times New Roman"/>
          <w:i/>
          <w:sz w:val="24"/>
          <w:szCs w:val="24"/>
        </w:rPr>
        <w:t>ScreeNNet</w:t>
      </w:r>
      <w:r w:rsidRPr="00A07646">
        <w:rPr>
          <w:rFonts w:ascii="Times New Roman" w:hAnsi="Times New Roman" w:cs="Times New Roman"/>
          <w:sz w:val="24"/>
          <w:szCs w:val="24"/>
        </w:rPr>
        <w:t xml:space="preserve">, our DNN-based screen extractor. </w:t>
      </w:r>
    </w:p>
    <w:p w14:paraId="1034876E" w14:textId="77777777" w:rsidR="001D1A87" w:rsidRPr="001D1A87" w:rsidRDefault="001D1A87">
      <w:pPr>
        <w:spacing w:line="360" w:lineRule="auto"/>
        <w:jc w:val="both"/>
        <w:pPrChange w:id="308" w:author="Jayatilaka Gihan" w:date="2020-03-01T09:50:00Z">
          <w:pPr/>
        </w:pPrChange>
      </w:pPr>
    </w:p>
    <w:p w14:paraId="2A4CFD5D" w14:textId="3BD83308" w:rsidR="00CC2257" w:rsidRDefault="00CC2257">
      <w:pPr>
        <w:spacing w:line="360" w:lineRule="auto"/>
        <w:jc w:val="center"/>
        <w:rPr>
          <w:rFonts w:ascii="Times New Roman" w:hAnsi="Times New Roman" w:cs="Times New Roman"/>
          <w:sz w:val="24"/>
          <w:szCs w:val="24"/>
        </w:rPr>
        <w:pPrChange w:id="309" w:author="Jayatilaka Gihan" w:date="2020-03-01T09:50:00Z">
          <w:pPr>
            <w:jc w:val="center"/>
          </w:pPr>
        </w:pPrChange>
      </w:pPr>
      <w:r>
        <w:rPr>
          <w:rFonts w:ascii="Times New Roman" w:hAnsi="Times New Roman" w:cs="Times New Roman"/>
          <w:noProof/>
          <w:sz w:val="24"/>
          <w:szCs w:val="24"/>
        </w:rPr>
        <w:drawing>
          <wp:inline distT="0" distB="0" distL="0" distR="0" wp14:anchorId="702A7ED6" wp14:editId="6F6E0F2F">
            <wp:extent cx="5943600" cy="297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4-2.png"/>
                    <pic:cNvPicPr/>
                  </pic:nvPicPr>
                  <pic:blipFill rotWithShape="1">
                    <a:blip r:embed="rId24">
                      <a:extLst>
                        <a:ext uri="{28A0092B-C50C-407E-A947-70E740481C1C}">
                          <a14:useLocalDpi xmlns:a14="http://schemas.microsoft.com/office/drawing/2010/main" val="0"/>
                        </a:ext>
                      </a:extLst>
                    </a:blip>
                    <a:srcRect b="7929"/>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p>
    <w:p w14:paraId="1FA4972F" w14:textId="00DFB0DA" w:rsidR="00A07646" w:rsidRPr="00A07646" w:rsidRDefault="00CC2257">
      <w:pPr>
        <w:spacing w:line="360" w:lineRule="auto"/>
        <w:jc w:val="center"/>
        <w:rPr>
          <w:rFonts w:ascii="Times New Roman" w:hAnsi="Times New Roman" w:cs="Times New Roman"/>
          <w:sz w:val="24"/>
          <w:szCs w:val="24"/>
        </w:rPr>
        <w:pPrChange w:id="310" w:author="Jayatilaka Gihan" w:date="2020-03-01T09:50:00Z">
          <w:pPr>
            <w:jc w:val="center"/>
          </w:pPr>
        </w:pPrChange>
      </w:pPr>
      <w:r>
        <w:rPr>
          <w:rFonts w:ascii="Times New Roman" w:hAnsi="Times New Roman" w:cs="Times New Roman"/>
          <w:sz w:val="24"/>
          <w:szCs w:val="24"/>
        </w:rPr>
        <w:t xml:space="preserve">Figure 4.2 </w:t>
      </w:r>
      <w:r w:rsidR="00A07646" w:rsidRPr="00A07646">
        <w:rPr>
          <w:rFonts w:ascii="Times New Roman" w:hAnsi="Times New Roman" w:cs="Times New Roman"/>
          <w:sz w:val="24"/>
          <w:szCs w:val="24"/>
        </w:rPr>
        <w:t>Scree</w:t>
      </w:r>
      <w:r w:rsidR="00A97A7B">
        <w:rPr>
          <w:rFonts w:ascii="Times New Roman" w:hAnsi="Times New Roman" w:cs="Times New Roman"/>
          <w:sz w:val="24"/>
          <w:szCs w:val="24"/>
        </w:rPr>
        <w:t>n</w:t>
      </w:r>
      <w:r w:rsidR="00A07646" w:rsidRPr="00A07646">
        <w:rPr>
          <w:rFonts w:ascii="Times New Roman" w:hAnsi="Times New Roman" w:cs="Times New Roman"/>
          <w:sz w:val="24"/>
          <w:szCs w:val="24"/>
        </w:rPr>
        <w:t>NNet Pipeline</w:t>
      </w:r>
    </w:p>
    <w:p w14:paraId="6BE585D2" w14:textId="77777777" w:rsidR="00CC2257" w:rsidRDefault="00CC2257">
      <w:pPr>
        <w:spacing w:line="360" w:lineRule="auto"/>
        <w:jc w:val="both"/>
        <w:rPr>
          <w:rFonts w:ascii="Times New Roman" w:hAnsi="Times New Roman" w:cs="Times New Roman"/>
          <w:sz w:val="24"/>
          <w:szCs w:val="24"/>
        </w:rPr>
        <w:pPrChange w:id="311" w:author="Jayatilaka Gihan" w:date="2020-03-01T09:50:00Z">
          <w:pPr/>
        </w:pPrChange>
      </w:pPr>
    </w:p>
    <w:p w14:paraId="776430A0" w14:textId="5B32408C" w:rsidR="00CC2257" w:rsidRDefault="00E25C33">
      <w:pPr>
        <w:spacing w:line="360" w:lineRule="auto"/>
        <w:jc w:val="center"/>
        <w:rPr>
          <w:rFonts w:ascii="Times New Roman" w:hAnsi="Times New Roman" w:cs="Times New Roman"/>
          <w:sz w:val="24"/>
          <w:szCs w:val="24"/>
        </w:rPr>
        <w:pPrChange w:id="312" w:author="Jayatilaka Gihan" w:date="2020-03-01T09:50:00Z">
          <w:pPr>
            <w:jc w:val="center"/>
          </w:pPr>
        </w:pPrChange>
      </w:pPr>
      <w:r>
        <w:rPr>
          <w:rFonts w:ascii="Times New Roman" w:hAnsi="Times New Roman" w:cs="Times New Roman"/>
          <w:noProof/>
          <w:sz w:val="24"/>
          <w:szCs w:val="24"/>
        </w:rPr>
        <w:lastRenderedPageBreak/>
        <w:drawing>
          <wp:inline distT="0" distB="0" distL="0" distR="0" wp14:anchorId="31E32B7A" wp14:editId="70C39FDE">
            <wp:extent cx="5200650" cy="4295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4-3.png"/>
                    <pic:cNvPicPr/>
                  </pic:nvPicPr>
                  <pic:blipFill rotWithShape="1">
                    <a:blip r:embed="rId25">
                      <a:extLst>
                        <a:ext uri="{28A0092B-C50C-407E-A947-70E740481C1C}">
                          <a14:useLocalDpi xmlns:a14="http://schemas.microsoft.com/office/drawing/2010/main" val="0"/>
                        </a:ext>
                      </a:extLst>
                    </a:blip>
                    <a:srcRect b="9256"/>
                    <a:stretch/>
                  </pic:blipFill>
                  <pic:spPr bwMode="auto">
                    <a:xfrm>
                      <a:off x="0" y="0"/>
                      <a:ext cx="5200650" cy="4295775"/>
                    </a:xfrm>
                    <a:prstGeom prst="rect">
                      <a:avLst/>
                    </a:prstGeom>
                    <a:ln>
                      <a:noFill/>
                    </a:ln>
                    <a:extLst>
                      <a:ext uri="{53640926-AAD7-44D8-BBD7-CCE9431645EC}">
                        <a14:shadowObscured xmlns:a14="http://schemas.microsoft.com/office/drawing/2010/main"/>
                      </a:ext>
                    </a:extLst>
                  </pic:spPr>
                </pic:pic>
              </a:graphicData>
            </a:graphic>
          </wp:inline>
        </w:drawing>
      </w:r>
    </w:p>
    <w:p w14:paraId="7D26FBD5" w14:textId="1E86ACBD" w:rsidR="00A07646" w:rsidRPr="00A07646" w:rsidRDefault="00E25C33">
      <w:pPr>
        <w:spacing w:line="360" w:lineRule="auto"/>
        <w:jc w:val="center"/>
        <w:rPr>
          <w:rFonts w:ascii="Times New Roman" w:hAnsi="Times New Roman" w:cs="Times New Roman"/>
          <w:sz w:val="24"/>
          <w:szCs w:val="24"/>
        </w:rPr>
        <w:pPrChange w:id="313" w:author="Jayatilaka Gihan" w:date="2020-03-01T09:50:00Z">
          <w:pPr>
            <w:jc w:val="center"/>
          </w:pPr>
        </w:pPrChange>
      </w:pPr>
      <w:r>
        <w:rPr>
          <w:rFonts w:ascii="Times New Roman" w:hAnsi="Times New Roman" w:cs="Times New Roman"/>
          <w:sz w:val="24"/>
          <w:szCs w:val="24"/>
        </w:rPr>
        <w:t xml:space="preserve">Figure 4.3 </w:t>
      </w:r>
      <w:r w:rsidR="00A07646" w:rsidRPr="00A07646">
        <w:rPr>
          <w:rFonts w:ascii="Times New Roman" w:hAnsi="Times New Roman" w:cs="Times New Roman"/>
          <w:sz w:val="24"/>
          <w:szCs w:val="24"/>
        </w:rPr>
        <w:t>TransitioNNet Pipeline</w:t>
      </w:r>
    </w:p>
    <w:p w14:paraId="1B832FEC" w14:textId="66DC3B2D" w:rsidR="00A07646" w:rsidRDefault="00A07646">
      <w:pPr>
        <w:spacing w:line="360" w:lineRule="auto"/>
        <w:jc w:val="both"/>
        <w:rPr>
          <w:rFonts w:ascii="Times New Roman" w:hAnsi="Times New Roman" w:cs="Times New Roman"/>
          <w:sz w:val="24"/>
          <w:szCs w:val="24"/>
        </w:rPr>
        <w:pPrChange w:id="314" w:author="Jayatilaka Gihan" w:date="2020-03-01T09:50:00Z">
          <w:pPr/>
        </w:pPrChange>
      </w:pPr>
      <w:r w:rsidRPr="00A07646">
        <w:rPr>
          <w:rFonts w:ascii="Times New Roman" w:hAnsi="Times New Roman" w:cs="Times New Roman"/>
          <w:sz w:val="24"/>
          <w:szCs w:val="24"/>
        </w:rPr>
        <w:t xml:space="preserve">The model is based on the hypothesis that, because of the underlying coding (intensity modulation) of the screen content, </w:t>
      </w:r>
      <w:r w:rsidRPr="00E25C33">
        <w:rPr>
          <w:rFonts w:ascii="Times New Roman" w:hAnsi="Times New Roman" w:cs="Times New Roman"/>
          <w:i/>
          <w:sz w:val="24"/>
          <w:szCs w:val="24"/>
        </w:rPr>
        <w:t>the pixels within the screen are likely to exhibit a characteristic variation (with a frequency equal to that of the screen display rate)</w:t>
      </w:r>
      <w:r w:rsidRPr="00A07646">
        <w:rPr>
          <w:rFonts w:ascii="Times New Roman" w:hAnsi="Times New Roman" w:cs="Times New Roman"/>
          <w:sz w:val="24"/>
          <w:szCs w:val="24"/>
        </w:rPr>
        <w:t xml:space="preserve">, even if the screen is displaying purely static content--i.e., a still image. In contrast, changes in the non-screen background should have different temporal dynamics--most human movement has lower frequency, while any intensity changes are also likely to have a different variation. Accordingly, for ScreeNNet, we compute the variance in pixel intensity over multiple consecutive frames. The variance </w:t>
      </w:r>
      <w:r w:rsidR="00E25C33">
        <w:rPr>
          <w:rFonts w:ascii="Times New Roman" w:hAnsi="Times New Roman" w:cs="Times New Roman"/>
          <w:sz w:val="24"/>
          <w:szCs w:val="24"/>
        </w:rPr>
        <w:t>σ</w:t>
      </w:r>
      <w:r w:rsidRPr="000156BA">
        <w:rPr>
          <w:rFonts w:ascii="Times New Roman" w:hAnsi="Times New Roman" w:cs="Times New Roman"/>
          <w:sz w:val="24"/>
          <w:szCs w:val="24"/>
          <w:vertAlign w:val="subscript"/>
        </w:rPr>
        <w:t>t</w:t>
      </w:r>
      <w:r w:rsidRPr="00A07646">
        <w:rPr>
          <w:rFonts w:ascii="Times New Roman" w:hAnsi="Times New Roman" w:cs="Times New Roman"/>
          <w:sz w:val="24"/>
          <w:szCs w:val="24"/>
        </w:rPr>
        <w:t xml:space="preserve"> is calculated by </w:t>
      </w:r>
      <w:r w:rsidR="000156BA">
        <w:rPr>
          <w:rFonts w:ascii="Times New Roman" w:hAnsi="Times New Roman" w:cs="Times New Roman"/>
          <w:sz w:val="24"/>
          <w:szCs w:val="24"/>
        </w:rPr>
        <w:t>e</w:t>
      </w:r>
      <w:r w:rsidRPr="00A07646">
        <w:rPr>
          <w:rFonts w:ascii="Times New Roman" w:hAnsi="Times New Roman" w:cs="Times New Roman"/>
          <w:sz w:val="24"/>
          <w:szCs w:val="24"/>
        </w:rPr>
        <w:t xml:space="preserve">quations </w:t>
      </w:r>
      <w:r w:rsidR="000156BA">
        <w:rPr>
          <w:rFonts w:ascii="Times New Roman" w:hAnsi="Times New Roman" w:cs="Times New Roman"/>
          <w:sz w:val="24"/>
          <w:szCs w:val="24"/>
        </w:rPr>
        <w:t>below</w:t>
      </w:r>
      <w:r w:rsidRPr="00A07646">
        <w:rPr>
          <w:rFonts w:ascii="Times New Roman" w:hAnsi="Times New Roman" w:cs="Times New Roman"/>
          <w:sz w:val="24"/>
          <w:szCs w:val="24"/>
        </w:rPr>
        <w:t xml:space="preserve"> for different values of </w:t>
      </w:r>
      <w:r w:rsidR="00245AE1">
        <w:rPr>
          <w:rFonts w:ascii="Times New Roman" w:hAnsi="Times New Roman" w:cs="Times New Roman"/>
          <w:sz w:val="24"/>
          <w:szCs w:val="24"/>
        </w:rPr>
        <w:t xml:space="preserve">α = </w:t>
      </w:r>
      <w:r w:rsidRPr="00A07646">
        <w:rPr>
          <w:rFonts w:ascii="Times New Roman" w:hAnsi="Times New Roman" w:cs="Times New Roman"/>
          <w:sz w:val="24"/>
          <w:szCs w:val="24"/>
        </w:rPr>
        <w:t>{0.01,0.02,0.05,0.1,0.2,0.5}.</w:t>
      </w:r>
    </w:p>
    <w:p w14:paraId="29D716C6" w14:textId="1D568C3B" w:rsidR="00245AE1" w:rsidRPr="00A07646" w:rsidRDefault="00245AE1">
      <w:pPr>
        <w:spacing w:line="360" w:lineRule="auto"/>
        <w:jc w:val="both"/>
        <w:rPr>
          <w:rFonts w:ascii="Times New Roman" w:hAnsi="Times New Roman" w:cs="Times New Roman"/>
          <w:sz w:val="24"/>
          <w:szCs w:val="24"/>
        </w:rPr>
        <w:pPrChange w:id="315" w:author="Jayatilaka Gihan" w:date="2020-03-01T09:50:00Z">
          <w:pPr/>
        </w:pPrChange>
      </w:pPr>
      <m:oMathPara>
        <m:oMath>
          <m:r>
            <w:rPr>
              <w:rFonts w:ascii="Cambria Math" w:hAnsi="Cambria Math" w:cs="Times New Roman"/>
              <w:sz w:val="24"/>
              <w:szCs w:val="24"/>
            </w:rPr>
            <m:t xml:space="preserve">    </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t</m:t>
                  </m:r>
                </m:sub>
              </m:sSub>
            </m:e>
            <m:sup>
              <m:r>
                <w:rPr>
                  <w:rFonts w:ascii="Cambria Math" w:hAnsi="Cambria Math" w:cs="Times New Roman"/>
                  <w:sz w:val="24"/>
                  <w:szCs w:val="24"/>
                </w:rPr>
                <m:t>2</m:t>
              </m:r>
            </m:sup>
          </m:sSup>
          <m:r>
            <w:rPr>
              <w:rFonts w:ascii="Cambria Math" w:hAnsi="Cambria Math" w:cs="Times New Roman"/>
              <w:sz w:val="24"/>
              <w:szCs w:val="24"/>
            </w:rPr>
            <m:t xml:space="preserve"> = </m:t>
          </m:r>
          <m:sSup>
            <m:sSupPr>
              <m:ctrlPr>
                <w:rPr>
                  <w:rFonts w:ascii="Cambria Math" w:hAnsi="Cambria Math" w:cs="Times New Roman"/>
                  <w:i/>
                  <w:sz w:val="24"/>
                  <w:szCs w:val="24"/>
                </w:rPr>
              </m:ctrlPr>
            </m:sSupPr>
            <m:e>
              <m:r>
                <w:rPr>
                  <w:rFonts w:ascii="Cambria Math" w:hAnsi="Cambria Math" w:cs="Times New Roman"/>
                  <w:sz w:val="24"/>
                  <w:szCs w:val="24"/>
                </w:rPr>
                <m:t>α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t-1</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 xml:space="preserve">  + (1- α) </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t-1</m:t>
                  </m:r>
                </m:sub>
              </m:sSub>
            </m:e>
            <m:sup>
              <m:r>
                <w:rPr>
                  <w:rFonts w:ascii="Cambria Math" w:hAnsi="Cambria Math" w:cs="Times New Roman"/>
                  <w:sz w:val="24"/>
                  <w:szCs w:val="24"/>
                </w:rPr>
                <m:t>2</m:t>
              </m:r>
            </m:sup>
          </m:sSup>
        </m:oMath>
      </m:oMathPara>
    </w:p>
    <w:p w14:paraId="744743F2" w14:textId="29369BC9" w:rsidR="000156BA" w:rsidRPr="00A07646" w:rsidRDefault="00CD3D3E">
      <w:pPr>
        <w:spacing w:line="360" w:lineRule="auto"/>
        <w:jc w:val="both"/>
        <w:rPr>
          <w:rFonts w:ascii="Times New Roman" w:hAnsi="Times New Roman" w:cs="Times New Roman"/>
          <w:sz w:val="24"/>
          <w:szCs w:val="24"/>
        </w:rPr>
        <w:pPrChange w:id="316" w:author="Jayatilaka Gihan" w:date="2020-03-01T09:50:00Z">
          <w:pPr/>
        </w:pPrChange>
      </w:pPr>
      <m:oMathPara>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m:t>
              </m:r>
            </m:sub>
          </m:sSub>
          <m:r>
            <w:rPr>
              <w:rFonts w:ascii="Cambria Math" w:hAnsi="Cambria Math" w:cs="Times New Roman"/>
              <w:sz w:val="24"/>
              <w:szCs w:val="24"/>
            </w:rPr>
            <m:t xml:space="preserve"> = α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t</m:t>
              </m:r>
            </m:sub>
          </m:sSub>
          <m:r>
            <w:rPr>
              <w:rFonts w:ascii="Cambria Math" w:hAnsi="Cambria Math" w:cs="Times New Roman"/>
              <w:sz w:val="24"/>
              <w:szCs w:val="24"/>
            </w:rPr>
            <m:t xml:space="preserve"> + (1- α) </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t-1</m:t>
              </m:r>
            </m:sub>
          </m:sSub>
        </m:oMath>
      </m:oMathPara>
    </w:p>
    <w:p w14:paraId="4A37EC62" w14:textId="27517FAD" w:rsidR="00A07646" w:rsidRPr="00A07646" w:rsidRDefault="00A07646">
      <w:pPr>
        <w:spacing w:line="360" w:lineRule="auto"/>
        <w:jc w:val="both"/>
        <w:rPr>
          <w:rFonts w:ascii="Times New Roman" w:hAnsi="Times New Roman" w:cs="Times New Roman"/>
          <w:sz w:val="24"/>
          <w:szCs w:val="24"/>
        </w:rPr>
        <w:pPrChange w:id="317" w:author="Jayatilaka Gihan" w:date="2020-03-01T09:50:00Z">
          <w:pPr/>
        </w:pPrChange>
      </w:pPr>
      <w:r w:rsidRPr="00A07646">
        <w:rPr>
          <w:rFonts w:ascii="Times New Roman"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m:t>
            </m:r>
          </m:sub>
        </m:sSub>
      </m:oMath>
      <w:r w:rsidR="00245AE1">
        <w:rPr>
          <w:rFonts w:ascii="Times New Roman" w:hAnsi="Times New Roman" w:cs="Times New Roman"/>
          <w:sz w:val="24"/>
          <w:szCs w:val="24"/>
        </w:rPr>
        <w:t xml:space="preserve"> </w:t>
      </w:r>
      <w:r w:rsidRPr="00A07646">
        <w:rPr>
          <w:rFonts w:ascii="Times New Roman" w:hAnsi="Times New Roman" w:cs="Times New Roman"/>
          <w:sz w:val="24"/>
          <w:szCs w:val="24"/>
        </w:rPr>
        <w:t xml:space="preserve">denotes the </w:t>
      </w:r>
      <w:r w:rsidR="00245AE1">
        <w:rPr>
          <w:rFonts w:ascii="Times New Roman" w:hAnsi="Times New Roman" w:cs="Times New Roman"/>
          <w:sz w:val="24"/>
          <w:szCs w:val="24"/>
        </w:rPr>
        <w:t xml:space="preserve">mean </w:t>
      </w:r>
      <w:r w:rsidRPr="00A07646">
        <w:rPr>
          <w:rFonts w:ascii="Times New Roman" w:hAnsi="Times New Roman" w:cs="Times New Roman"/>
          <w:sz w:val="24"/>
          <w:szCs w:val="24"/>
        </w:rPr>
        <w:t xml:space="preserve">and </w:t>
      </w:r>
      <w:r w:rsidR="00245AE1">
        <w:rPr>
          <w:rFonts w:ascii="Times New Roman" w:hAnsi="Times New Roman" w:cs="Times New Roman"/>
          <w:sz w:val="24"/>
          <w:szCs w:val="24"/>
        </w:rPr>
        <w:t>σ</w:t>
      </w:r>
      <w:r w:rsidRPr="00245AE1">
        <w:rPr>
          <w:rFonts w:ascii="Times New Roman" w:hAnsi="Times New Roman" w:cs="Times New Roman"/>
          <w:sz w:val="24"/>
          <w:szCs w:val="24"/>
          <w:vertAlign w:val="subscript"/>
        </w:rPr>
        <w:t>t</w:t>
      </w:r>
      <w:r w:rsidRPr="00A07646">
        <w:rPr>
          <w:rFonts w:ascii="Times New Roman" w:hAnsi="Times New Roman" w:cs="Times New Roman"/>
          <w:sz w:val="24"/>
          <w:szCs w:val="24"/>
        </w:rPr>
        <w:t xml:space="preserve"> denotes the weighted average of the pixel variance</w:t>
      </w:r>
      <w:r w:rsidR="00245AE1">
        <w:rPr>
          <w:rFonts w:ascii="Times New Roman" w:hAnsi="Times New Roman" w:cs="Times New Roman"/>
          <w:sz w:val="24"/>
          <w:szCs w:val="24"/>
        </w:rPr>
        <w:t>.</w:t>
      </w:r>
    </w:p>
    <w:p w14:paraId="3016F503" w14:textId="51C2C6B7" w:rsidR="00A07646" w:rsidRPr="00A07646" w:rsidRDefault="00A07646">
      <w:pPr>
        <w:spacing w:line="360" w:lineRule="auto"/>
        <w:jc w:val="both"/>
        <w:rPr>
          <w:rFonts w:ascii="Times New Roman" w:hAnsi="Times New Roman" w:cs="Times New Roman"/>
          <w:sz w:val="24"/>
          <w:szCs w:val="24"/>
        </w:rPr>
        <w:pPrChange w:id="318" w:author="Jayatilaka Gihan" w:date="2020-03-01T09:50:00Z">
          <w:pPr/>
        </w:pPrChange>
      </w:pPr>
      <w:r w:rsidRPr="00A07646">
        <w:rPr>
          <w:rFonts w:ascii="Times New Roman" w:hAnsi="Times New Roman" w:cs="Times New Roman"/>
          <w:sz w:val="24"/>
          <w:szCs w:val="24"/>
        </w:rPr>
        <w:t xml:space="preserve">Accordingly, the input to ScreeNNet includes the current RGB image (3 channels) and </w:t>
      </w:r>
      <w:r w:rsidR="00D50CC5">
        <w:rPr>
          <w:rFonts w:ascii="Times New Roman" w:hAnsi="Times New Roman" w:cs="Times New Roman"/>
          <w:sz w:val="24"/>
          <w:szCs w:val="24"/>
        </w:rPr>
        <w:t>6</w:t>
      </w:r>
      <w:r w:rsidRPr="00A07646">
        <w:rPr>
          <w:rFonts w:ascii="Times New Roman" w:hAnsi="Times New Roman" w:cs="Times New Roman"/>
          <w:sz w:val="24"/>
          <w:szCs w:val="24"/>
        </w:rPr>
        <w:t xml:space="preserve"> channels corresponding to 6 different pixel variances. The ScreeNNet DNN outputs 4 different (x,y) coordinates, corresponding to each of the corners. The system then performs perspective transfor</w:t>
      </w:r>
      <w:r w:rsidR="00D50CC5">
        <w:rPr>
          <w:rFonts w:ascii="Times New Roman" w:hAnsi="Times New Roman" w:cs="Times New Roman"/>
          <w:sz w:val="24"/>
          <w:szCs w:val="24"/>
        </w:rPr>
        <w:t>m</w:t>
      </w:r>
      <w:r w:rsidRPr="00A07646">
        <w:rPr>
          <w:rFonts w:ascii="Times New Roman" w:hAnsi="Times New Roman" w:cs="Times New Roman"/>
          <w:sz w:val="24"/>
          <w:szCs w:val="24"/>
        </w:rPr>
        <w:t xml:space="preserve">, followed by cropping and resizing of the extracted image to a (299x299) pixel </w:t>
      </w:r>
      <w:r w:rsidR="00C53924" w:rsidRPr="00A07646">
        <w:rPr>
          <w:rFonts w:ascii="Times New Roman" w:hAnsi="Times New Roman" w:cs="Times New Roman"/>
          <w:sz w:val="24"/>
          <w:szCs w:val="24"/>
        </w:rPr>
        <w:t>image.</w:t>
      </w:r>
      <w:r w:rsidRPr="00A07646">
        <w:rPr>
          <w:rFonts w:ascii="Times New Roman" w:hAnsi="Times New Roman" w:cs="Times New Roman"/>
          <w:sz w:val="24"/>
          <w:szCs w:val="24"/>
        </w:rPr>
        <w:t xml:space="preserve"> Note that ScreeNNet does not </w:t>
      </w:r>
      <w:r w:rsidRPr="00A07646">
        <w:rPr>
          <w:rFonts w:ascii="Times New Roman" w:hAnsi="Times New Roman" w:cs="Times New Roman"/>
          <w:sz w:val="24"/>
          <w:szCs w:val="24"/>
        </w:rPr>
        <w:lastRenderedPageBreak/>
        <w:t>attempt to use standard object detection DNNs (such as SSD</w:t>
      </w:r>
      <w:r w:rsidR="00D50CC5">
        <w:rPr>
          <w:rFonts w:ascii="Times New Roman" w:hAnsi="Times New Roman" w:cs="Times New Roman"/>
          <w:sz w:val="24"/>
          <w:szCs w:val="24"/>
        </w:rPr>
        <w:t xml:space="preserve"> </w:t>
      </w:r>
      <w:r w:rsidRPr="00A07646">
        <w:rPr>
          <w:rFonts w:ascii="Times New Roman" w:hAnsi="Times New Roman" w:cs="Times New Roman"/>
          <w:sz w:val="24"/>
          <w:szCs w:val="24"/>
        </w:rPr>
        <w:t>or MobileNet), as those detectors are based purely on an object's shape--such detectors can potentially pick up other screens (e.g., in the background) even if those screens are not engaged in SCC. In contrast, while ScreeNNet does borrow the basic CNN pipeline, it modifies its input to explicit use temporal variations in pixel intensity that can be expected from code modulation.</w:t>
      </w:r>
    </w:p>
    <w:p w14:paraId="7BC25352" w14:textId="77777777" w:rsidR="00A07646" w:rsidRPr="00A07646" w:rsidRDefault="00A07646">
      <w:pPr>
        <w:spacing w:line="360" w:lineRule="auto"/>
        <w:jc w:val="both"/>
        <w:rPr>
          <w:rFonts w:ascii="Times New Roman" w:hAnsi="Times New Roman" w:cs="Times New Roman"/>
          <w:sz w:val="24"/>
          <w:szCs w:val="24"/>
        </w:rPr>
        <w:pPrChange w:id="319" w:author="Jayatilaka Gihan" w:date="2020-03-01T09:50:00Z">
          <w:pPr/>
        </w:pPrChange>
      </w:pPr>
    </w:p>
    <w:p w14:paraId="37BD62DB" w14:textId="3F153FEF" w:rsidR="00D50CC5" w:rsidRDefault="00A07646">
      <w:pPr>
        <w:spacing w:line="360" w:lineRule="auto"/>
        <w:jc w:val="both"/>
        <w:rPr>
          <w:rFonts w:ascii="Times New Roman" w:hAnsi="Times New Roman" w:cs="Times New Roman"/>
          <w:sz w:val="24"/>
          <w:szCs w:val="24"/>
        </w:rPr>
        <w:pPrChange w:id="320" w:author="Jayatilaka Gihan" w:date="2020-03-01T09:50:00Z">
          <w:pPr/>
        </w:pPrChange>
      </w:pPr>
      <w:r w:rsidRPr="00D50CC5">
        <w:rPr>
          <w:rFonts w:ascii="Times New Roman" w:hAnsi="Times New Roman" w:cs="Times New Roman"/>
          <w:b/>
          <w:sz w:val="24"/>
          <w:szCs w:val="24"/>
        </w:rPr>
        <w:t>Micro-Benchmark Results</w:t>
      </w:r>
    </w:p>
    <w:p w14:paraId="27FDB064" w14:textId="28BBA6DA" w:rsidR="00F5055E" w:rsidRDefault="00A07646">
      <w:pPr>
        <w:spacing w:line="360" w:lineRule="auto"/>
        <w:jc w:val="both"/>
        <w:rPr>
          <w:rFonts w:ascii="Times New Roman" w:hAnsi="Times New Roman" w:cs="Times New Roman"/>
          <w:sz w:val="24"/>
          <w:szCs w:val="24"/>
        </w:rPr>
        <w:pPrChange w:id="321" w:author="Jayatilaka Gihan" w:date="2020-03-01T09:50:00Z">
          <w:pPr/>
        </w:pPrChange>
      </w:pPr>
      <w:r w:rsidRPr="00A07646">
        <w:rPr>
          <w:rFonts w:ascii="Times New Roman" w:hAnsi="Times New Roman" w:cs="Times New Roman"/>
          <w:sz w:val="24"/>
          <w:szCs w:val="24"/>
        </w:rPr>
        <w:t>We have conducted a fairly extensive set of experiments to quantify the performance of Scree</w:t>
      </w:r>
      <w:r w:rsidR="00BB158E">
        <w:rPr>
          <w:rFonts w:ascii="Times New Roman" w:hAnsi="Times New Roman" w:cs="Times New Roman"/>
          <w:sz w:val="24"/>
          <w:szCs w:val="24"/>
        </w:rPr>
        <w:t>n</w:t>
      </w:r>
      <w:r w:rsidRPr="00A07646">
        <w:rPr>
          <w:rFonts w:ascii="Times New Roman" w:hAnsi="Times New Roman" w:cs="Times New Roman"/>
          <w:sz w:val="24"/>
          <w:szCs w:val="24"/>
        </w:rPr>
        <w:t xml:space="preserve">NNet. The model itself was trained with over </w:t>
      </w:r>
      <w:r w:rsidR="00DB24D4">
        <w:rPr>
          <w:rFonts w:ascii="Times New Roman" w:hAnsi="Times New Roman" w:cs="Times New Roman"/>
          <w:sz w:val="24"/>
          <w:szCs w:val="24"/>
        </w:rPr>
        <w:t xml:space="preserve">10,000 </w:t>
      </w:r>
      <w:r w:rsidRPr="00A07646">
        <w:rPr>
          <w:rFonts w:ascii="Times New Roman" w:hAnsi="Times New Roman" w:cs="Times New Roman"/>
          <w:sz w:val="24"/>
          <w:szCs w:val="24"/>
        </w:rPr>
        <w:t xml:space="preserve">annotated images of </w:t>
      </w:r>
      <w:r w:rsidR="00DB24D4">
        <w:rPr>
          <w:rFonts w:ascii="Times New Roman" w:hAnsi="Times New Roman" w:cs="Times New Roman"/>
          <w:sz w:val="24"/>
          <w:szCs w:val="24"/>
        </w:rPr>
        <w:t>4</w:t>
      </w:r>
      <w:r w:rsidRPr="00A07646">
        <w:rPr>
          <w:rFonts w:ascii="Times New Roman" w:hAnsi="Times New Roman" w:cs="Times New Roman"/>
          <w:sz w:val="24"/>
          <w:szCs w:val="24"/>
        </w:rPr>
        <w:t xml:space="preserve"> distinct screens (with screen refresh rates varying between </w:t>
      </w:r>
      <w:r w:rsidR="00DB24D4">
        <w:rPr>
          <w:rFonts w:ascii="Times New Roman" w:hAnsi="Times New Roman" w:cs="Times New Roman"/>
          <w:sz w:val="24"/>
          <w:szCs w:val="24"/>
        </w:rPr>
        <w:t>15</w:t>
      </w:r>
      <w:r w:rsidRPr="00A07646">
        <w:rPr>
          <w:rFonts w:ascii="Times New Roman" w:hAnsi="Times New Roman" w:cs="Times New Roman"/>
          <w:sz w:val="24"/>
          <w:szCs w:val="24"/>
        </w:rPr>
        <w:t>-</w:t>
      </w:r>
      <w:r w:rsidR="00DB24D4">
        <w:rPr>
          <w:rFonts w:ascii="Times New Roman" w:hAnsi="Times New Roman" w:cs="Times New Roman"/>
          <w:sz w:val="24"/>
          <w:szCs w:val="24"/>
        </w:rPr>
        <w:t xml:space="preserve">120 </w:t>
      </w:r>
      <w:r w:rsidRPr="00A07646">
        <w:rPr>
          <w:rFonts w:ascii="Times New Roman" w:hAnsi="Times New Roman" w:cs="Times New Roman"/>
          <w:sz w:val="24"/>
          <w:szCs w:val="24"/>
        </w:rPr>
        <w:t xml:space="preserve">fps), captured from </w:t>
      </w:r>
      <w:r w:rsidR="00FA613B">
        <w:rPr>
          <w:rFonts w:ascii="Times New Roman" w:hAnsi="Times New Roman" w:cs="Times New Roman"/>
          <w:sz w:val="24"/>
          <w:szCs w:val="24"/>
        </w:rPr>
        <w:t>2</w:t>
      </w:r>
      <w:r w:rsidRPr="00A07646">
        <w:rPr>
          <w:rFonts w:ascii="Times New Roman" w:hAnsi="Times New Roman" w:cs="Times New Roman"/>
          <w:sz w:val="24"/>
          <w:szCs w:val="24"/>
        </w:rPr>
        <w:t xml:space="preserve"> different public venues, using a </w:t>
      </w:r>
      <w:r w:rsidR="00795D22">
        <w:rPr>
          <w:rFonts w:ascii="Times New Roman" w:hAnsi="Times New Roman" w:cs="Times New Roman"/>
          <w:sz w:val="24"/>
          <w:szCs w:val="24"/>
        </w:rPr>
        <w:t>iPhone X</w:t>
      </w:r>
      <w:r w:rsidRPr="00A07646">
        <w:rPr>
          <w:rFonts w:ascii="Times New Roman" w:hAnsi="Times New Roman" w:cs="Times New Roman"/>
          <w:sz w:val="24"/>
          <w:szCs w:val="24"/>
        </w:rPr>
        <w:t xml:space="preserve"> camera. </w:t>
      </w:r>
      <w:r w:rsidR="00361EE2">
        <w:rPr>
          <w:rFonts w:ascii="Times New Roman" w:hAnsi="Times New Roman" w:cs="Times New Roman"/>
          <w:sz w:val="24"/>
          <w:szCs w:val="24"/>
        </w:rPr>
        <w:t>W</w:t>
      </w:r>
      <w:r w:rsidRPr="00A07646">
        <w:rPr>
          <w:rFonts w:ascii="Times New Roman" w:hAnsi="Times New Roman" w:cs="Times New Roman"/>
          <w:sz w:val="24"/>
          <w:szCs w:val="24"/>
        </w:rPr>
        <w:t xml:space="preserve">e evaluate the fidelity of screen extraction using two distinct measures: </w:t>
      </w:r>
    </w:p>
    <w:p w14:paraId="14C02C11" w14:textId="77777777" w:rsidR="00F5055E" w:rsidRDefault="00A07646">
      <w:pPr>
        <w:spacing w:line="360" w:lineRule="auto"/>
        <w:ind w:left="720"/>
        <w:jc w:val="both"/>
        <w:rPr>
          <w:rFonts w:ascii="Times New Roman" w:hAnsi="Times New Roman" w:cs="Times New Roman"/>
          <w:sz w:val="24"/>
          <w:szCs w:val="24"/>
        </w:rPr>
        <w:pPrChange w:id="322" w:author="Jayatilaka Gihan" w:date="2020-03-01T09:50:00Z">
          <w:pPr>
            <w:ind w:left="720"/>
          </w:pPr>
        </w:pPrChange>
      </w:pPr>
      <w:r w:rsidRPr="00A07646">
        <w:rPr>
          <w:rFonts w:ascii="Times New Roman" w:hAnsi="Times New Roman" w:cs="Times New Roman"/>
          <w:sz w:val="24"/>
          <w:szCs w:val="24"/>
        </w:rPr>
        <w:t xml:space="preserve">(a) the IoU measure defined previously, and separately, </w:t>
      </w:r>
    </w:p>
    <w:p w14:paraId="33B2D878" w14:textId="77777777" w:rsidR="00F5055E" w:rsidRDefault="00A07646">
      <w:pPr>
        <w:spacing w:line="360" w:lineRule="auto"/>
        <w:ind w:left="720"/>
        <w:jc w:val="both"/>
        <w:rPr>
          <w:rFonts w:ascii="Times New Roman" w:hAnsi="Times New Roman" w:cs="Times New Roman"/>
          <w:sz w:val="24"/>
          <w:szCs w:val="24"/>
        </w:rPr>
        <w:pPrChange w:id="323" w:author="Jayatilaka Gihan" w:date="2020-03-01T09:50:00Z">
          <w:pPr>
            <w:ind w:left="720"/>
          </w:pPr>
        </w:pPrChange>
      </w:pPr>
      <w:r w:rsidRPr="00A07646">
        <w:rPr>
          <w:rFonts w:ascii="Times New Roman" w:hAnsi="Times New Roman" w:cs="Times New Roman"/>
          <w:sz w:val="24"/>
          <w:szCs w:val="24"/>
        </w:rPr>
        <w:t xml:space="preserve">(b) SPAGE, the percentage of the true screen captured within the inferred coordinates. </w:t>
      </w:r>
    </w:p>
    <w:p w14:paraId="5E80FF96" w14:textId="564553FE" w:rsidR="00A07646" w:rsidRDefault="00A07646">
      <w:pPr>
        <w:spacing w:line="360" w:lineRule="auto"/>
        <w:jc w:val="both"/>
        <w:rPr>
          <w:rFonts w:ascii="Times New Roman" w:hAnsi="Times New Roman" w:cs="Times New Roman"/>
          <w:sz w:val="24"/>
          <w:szCs w:val="24"/>
        </w:rPr>
        <w:pPrChange w:id="324" w:author="Jayatilaka Gihan" w:date="2020-03-01T09:50:00Z">
          <w:pPr/>
        </w:pPrChange>
      </w:pPr>
      <w:r w:rsidRPr="00A07646">
        <w:rPr>
          <w:rFonts w:ascii="Times New Roman" w:hAnsi="Times New Roman" w:cs="Times New Roman"/>
          <w:sz w:val="24"/>
          <w:szCs w:val="24"/>
        </w:rPr>
        <w:t>The former measure is useful in capturing the amount of additional/spurious background captured, while SPAGE helps understand the potential loss in coding throughput (as parts of the screen outside the inferred coordinates are effectively excluded from subsequent decoding operations).</w:t>
      </w:r>
      <w:r w:rsidR="00BB158E">
        <w:rPr>
          <w:rFonts w:ascii="Times New Roman" w:hAnsi="Times New Roman" w:cs="Times New Roman"/>
          <w:sz w:val="24"/>
          <w:szCs w:val="24"/>
        </w:rPr>
        <w:t xml:space="preserve"> The results are given in Figure 4.4. It is evident that screenNNet performance are independent of the screen framerate. But the performance cam drop by a small margin in different background conditions.</w:t>
      </w:r>
      <w:r w:rsidR="00942753">
        <w:rPr>
          <w:rFonts w:ascii="Times New Roman" w:hAnsi="Times New Roman" w:cs="Times New Roman"/>
          <w:sz w:val="24"/>
          <w:szCs w:val="24"/>
        </w:rPr>
        <w:t xml:space="preserve"> Table 4.</w:t>
      </w:r>
      <w:r w:rsidR="00DF232F">
        <w:rPr>
          <w:rFonts w:ascii="Times New Roman" w:hAnsi="Times New Roman" w:cs="Times New Roman"/>
          <w:sz w:val="24"/>
          <w:szCs w:val="24"/>
        </w:rPr>
        <w:t>1</w:t>
      </w:r>
      <w:r w:rsidR="00942753">
        <w:rPr>
          <w:rFonts w:ascii="Times New Roman" w:hAnsi="Times New Roman" w:cs="Times New Roman"/>
          <w:sz w:val="24"/>
          <w:szCs w:val="24"/>
        </w:rPr>
        <w:t xml:space="preserve"> has the SPAGE values</w:t>
      </w:r>
      <w:r w:rsidR="004655B1">
        <w:rPr>
          <w:rFonts w:ascii="Times New Roman" w:hAnsi="Times New Roman" w:cs="Times New Roman"/>
          <w:sz w:val="24"/>
          <w:szCs w:val="24"/>
        </w:rPr>
        <w:t>.</w:t>
      </w:r>
    </w:p>
    <w:p w14:paraId="1340CAC3" w14:textId="37AF4420" w:rsidR="00DC7F28" w:rsidRDefault="00DC7F28">
      <w:pPr>
        <w:spacing w:line="360" w:lineRule="auto"/>
        <w:jc w:val="both"/>
        <w:rPr>
          <w:rFonts w:ascii="Times New Roman" w:hAnsi="Times New Roman" w:cs="Times New Roman"/>
          <w:sz w:val="24"/>
          <w:szCs w:val="24"/>
        </w:rPr>
        <w:pPrChange w:id="325" w:author="Jayatilaka Gihan" w:date="2020-03-01T09:50:00Z">
          <w:pPr/>
        </w:pPrChange>
      </w:pPr>
    </w:p>
    <w:p w14:paraId="59D55CAF" w14:textId="7D780BC3" w:rsidR="00DC7F28" w:rsidRDefault="00DC7F28">
      <w:pPr>
        <w:spacing w:line="360" w:lineRule="auto"/>
        <w:jc w:val="both"/>
        <w:rPr>
          <w:rFonts w:ascii="Times New Roman" w:hAnsi="Times New Roman" w:cs="Times New Roman"/>
          <w:sz w:val="24"/>
          <w:szCs w:val="24"/>
        </w:rPr>
        <w:pPrChange w:id="326" w:author="Jayatilaka Gihan" w:date="2020-03-01T09:50:00Z">
          <w:pPr/>
        </w:pPrChange>
      </w:pPr>
    </w:p>
    <w:p w14:paraId="01682ED5" w14:textId="14D93F94" w:rsidR="00DC7F28" w:rsidRDefault="00DC7F28">
      <w:pPr>
        <w:spacing w:line="360" w:lineRule="auto"/>
        <w:jc w:val="both"/>
        <w:rPr>
          <w:rFonts w:ascii="Times New Roman" w:hAnsi="Times New Roman" w:cs="Times New Roman"/>
          <w:sz w:val="24"/>
          <w:szCs w:val="24"/>
        </w:rPr>
        <w:pPrChange w:id="327" w:author="Jayatilaka Gihan" w:date="2020-03-01T09:50:00Z">
          <w:pPr/>
        </w:pPrChange>
      </w:pPr>
    </w:p>
    <w:p w14:paraId="6D68CBF5" w14:textId="68656E60" w:rsidR="00DC7F28" w:rsidRDefault="00DC7F28">
      <w:pPr>
        <w:spacing w:line="360" w:lineRule="auto"/>
        <w:jc w:val="both"/>
        <w:rPr>
          <w:rFonts w:ascii="Times New Roman" w:hAnsi="Times New Roman" w:cs="Times New Roman"/>
          <w:sz w:val="24"/>
          <w:szCs w:val="24"/>
        </w:rPr>
        <w:pPrChange w:id="328" w:author="Jayatilaka Gihan" w:date="2020-03-01T09:50:00Z">
          <w:pPr/>
        </w:pPrChange>
      </w:pPr>
    </w:p>
    <w:p w14:paraId="16483E8E" w14:textId="6C9493B7" w:rsidR="00DC7F28" w:rsidRDefault="00DC7F28">
      <w:pPr>
        <w:spacing w:line="360" w:lineRule="auto"/>
        <w:jc w:val="both"/>
        <w:rPr>
          <w:rFonts w:ascii="Times New Roman" w:hAnsi="Times New Roman" w:cs="Times New Roman"/>
          <w:sz w:val="24"/>
          <w:szCs w:val="24"/>
        </w:rPr>
        <w:pPrChange w:id="329" w:author="Jayatilaka Gihan" w:date="2020-03-01T09:50:00Z">
          <w:pPr/>
        </w:pPrChange>
      </w:pPr>
    </w:p>
    <w:p w14:paraId="1AF3D449" w14:textId="1723B14A" w:rsidR="00DC7F28" w:rsidRDefault="00DC7F28">
      <w:pPr>
        <w:spacing w:line="360" w:lineRule="auto"/>
        <w:jc w:val="both"/>
        <w:rPr>
          <w:rFonts w:ascii="Times New Roman" w:hAnsi="Times New Roman" w:cs="Times New Roman"/>
          <w:sz w:val="24"/>
          <w:szCs w:val="24"/>
        </w:rPr>
        <w:pPrChange w:id="330" w:author="Jayatilaka Gihan" w:date="2020-03-01T09:50:00Z">
          <w:pPr/>
        </w:pPrChange>
      </w:pPr>
    </w:p>
    <w:p w14:paraId="4F552346" w14:textId="10370189" w:rsidR="00DC7F28" w:rsidRDefault="00DC7F28">
      <w:pPr>
        <w:spacing w:line="360" w:lineRule="auto"/>
        <w:jc w:val="both"/>
        <w:rPr>
          <w:rFonts w:ascii="Times New Roman" w:hAnsi="Times New Roman" w:cs="Times New Roman"/>
          <w:sz w:val="24"/>
          <w:szCs w:val="24"/>
        </w:rPr>
        <w:pPrChange w:id="331" w:author="Jayatilaka Gihan" w:date="2020-03-01T09:50:00Z">
          <w:pPr/>
        </w:pPrChange>
      </w:pPr>
    </w:p>
    <w:p w14:paraId="12ECB68F" w14:textId="77777777" w:rsidR="00453F55" w:rsidRDefault="00DC7F28">
      <w:pPr>
        <w:keepNext/>
        <w:spacing w:line="360" w:lineRule="auto"/>
        <w:jc w:val="center"/>
        <w:pPrChange w:id="332" w:author="Jayatilaka Gihan" w:date="2020-03-01T09:50:00Z">
          <w:pPr>
            <w:keepNext/>
            <w:jc w:val="center"/>
          </w:pPr>
        </w:pPrChange>
      </w:pPr>
      <w:r>
        <w:rPr>
          <w:rFonts w:ascii="Times New Roman" w:hAnsi="Times New Roman" w:cs="Times New Roman"/>
          <w:noProof/>
          <w:sz w:val="24"/>
          <w:szCs w:val="24"/>
        </w:rPr>
        <w:lastRenderedPageBreak/>
        <w:drawing>
          <wp:inline distT="0" distB="0" distL="0" distR="0" wp14:anchorId="036C9662" wp14:editId="5A9F12A9">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A016F9A" w14:textId="0CECA0CC" w:rsidR="00DC7F28" w:rsidRDefault="00DC7F28">
      <w:pPr>
        <w:spacing w:line="360" w:lineRule="auto"/>
        <w:jc w:val="center"/>
        <w:rPr>
          <w:rFonts w:ascii="Times New Roman" w:hAnsi="Times New Roman" w:cs="Times New Roman"/>
          <w:sz w:val="24"/>
          <w:szCs w:val="24"/>
        </w:rPr>
        <w:pPrChange w:id="333" w:author="Jayatilaka Gihan" w:date="2020-03-01T09:50:00Z">
          <w:pPr>
            <w:jc w:val="center"/>
          </w:pPr>
        </w:pPrChange>
      </w:pPr>
      <w:r>
        <w:rPr>
          <w:rFonts w:ascii="Times New Roman" w:hAnsi="Times New Roman" w:cs="Times New Roman"/>
          <w:sz w:val="24"/>
          <w:szCs w:val="24"/>
        </w:rPr>
        <w:t>Figure 4.4</w:t>
      </w:r>
      <w:r w:rsidR="00453F55">
        <w:rPr>
          <w:rFonts w:ascii="Times New Roman" w:hAnsi="Times New Roman" w:cs="Times New Roman"/>
          <w:sz w:val="24"/>
          <w:szCs w:val="24"/>
        </w:rPr>
        <w:t>.</w:t>
      </w:r>
      <w:r>
        <w:rPr>
          <w:rFonts w:ascii="Times New Roman" w:hAnsi="Times New Roman" w:cs="Times New Roman"/>
          <w:sz w:val="24"/>
          <w:szCs w:val="24"/>
        </w:rPr>
        <w:t xml:space="preserve"> </w:t>
      </w:r>
      <w:r w:rsidR="00BB158E">
        <w:rPr>
          <w:rFonts w:ascii="Times New Roman" w:hAnsi="Times New Roman" w:cs="Times New Roman"/>
          <w:sz w:val="24"/>
          <w:szCs w:val="24"/>
        </w:rPr>
        <w:t>IoU performance of ScreenNNet on different venues against different screen frame rates.</w:t>
      </w:r>
    </w:p>
    <w:p w14:paraId="530B3FAC" w14:textId="77777777" w:rsidR="00DF232F" w:rsidRDefault="00DF232F">
      <w:pPr>
        <w:spacing w:line="360" w:lineRule="auto"/>
        <w:jc w:val="center"/>
        <w:rPr>
          <w:rFonts w:ascii="Times New Roman" w:hAnsi="Times New Roman" w:cs="Times New Roman"/>
          <w:sz w:val="24"/>
          <w:szCs w:val="24"/>
        </w:rPr>
        <w:pPrChange w:id="334" w:author="Jayatilaka Gihan" w:date="2020-03-01T09:50:00Z">
          <w:pPr/>
        </w:pPrChange>
      </w:pPr>
    </w:p>
    <w:p w14:paraId="6676AF5F" w14:textId="7196966D" w:rsidR="00DF232F" w:rsidRDefault="00DF232F">
      <w:pPr>
        <w:spacing w:line="360" w:lineRule="auto"/>
        <w:jc w:val="center"/>
        <w:rPr>
          <w:rFonts w:ascii="Times New Roman" w:hAnsi="Times New Roman" w:cs="Times New Roman"/>
          <w:sz w:val="24"/>
          <w:szCs w:val="24"/>
        </w:rPr>
        <w:pPrChange w:id="335" w:author="Jayatilaka Gihan" w:date="2020-03-01T09:50:00Z">
          <w:pPr>
            <w:jc w:val="center"/>
          </w:pPr>
        </w:pPrChange>
      </w:pPr>
      <w:r>
        <w:rPr>
          <w:rFonts w:ascii="Times New Roman" w:hAnsi="Times New Roman" w:cs="Times New Roman"/>
          <w:sz w:val="24"/>
          <w:szCs w:val="24"/>
        </w:rPr>
        <w:t>Table 4.1. SPAGE values for ScreenNNet on different venues</w:t>
      </w:r>
    </w:p>
    <w:tbl>
      <w:tblPr>
        <w:tblStyle w:val="TableGrid"/>
        <w:tblW w:w="0" w:type="auto"/>
        <w:jc w:val="center"/>
        <w:tblLook w:val="04A0" w:firstRow="1" w:lastRow="0" w:firstColumn="1" w:lastColumn="0" w:noHBand="0" w:noVBand="1"/>
      </w:tblPr>
      <w:tblGrid>
        <w:gridCol w:w="1705"/>
        <w:gridCol w:w="2160"/>
        <w:gridCol w:w="2340"/>
      </w:tblGrid>
      <w:tr w:rsidR="00DF232F" w14:paraId="32E94803" w14:textId="77777777" w:rsidTr="002F75DC">
        <w:trPr>
          <w:jc w:val="center"/>
        </w:trPr>
        <w:tc>
          <w:tcPr>
            <w:tcW w:w="1705" w:type="dxa"/>
          </w:tcPr>
          <w:p w14:paraId="28C4A67E" w14:textId="77777777" w:rsidR="00DF232F" w:rsidRDefault="00DF232F">
            <w:pPr>
              <w:spacing w:line="360" w:lineRule="auto"/>
              <w:jc w:val="center"/>
              <w:rPr>
                <w:rFonts w:ascii="Times New Roman" w:hAnsi="Times New Roman" w:cs="Times New Roman"/>
                <w:sz w:val="24"/>
                <w:szCs w:val="24"/>
              </w:rPr>
              <w:pPrChange w:id="336" w:author="Jayatilaka Gihan" w:date="2020-03-01T09:50:00Z">
                <w:pPr>
                  <w:jc w:val="center"/>
                </w:pPr>
              </w:pPrChange>
            </w:pPr>
          </w:p>
        </w:tc>
        <w:tc>
          <w:tcPr>
            <w:tcW w:w="2160" w:type="dxa"/>
          </w:tcPr>
          <w:p w14:paraId="1B33FAA1" w14:textId="0D7B99ED" w:rsidR="00DF232F" w:rsidRDefault="00DF232F">
            <w:pPr>
              <w:spacing w:line="360" w:lineRule="auto"/>
              <w:jc w:val="center"/>
              <w:rPr>
                <w:rFonts w:ascii="Times New Roman" w:hAnsi="Times New Roman" w:cs="Times New Roman"/>
                <w:sz w:val="24"/>
                <w:szCs w:val="24"/>
              </w:rPr>
              <w:pPrChange w:id="337" w:author="Jayatilaka Gihan" w:date="2020-03-01T09:50:00Z">
                <w:pPr>
                  <w:jc w:val="center"/>
                </w:pPr>
              </w:pPrChange>
            </w:pPr>
            <w:r>
              <w:rPr>
                <w:rFonts w:ascii="Times New Roman" w:hAnsi="Times New Roman" w:cs="Times New Roman"/>
                <w:sz w:val="24"/>
                <w:szCs w:val="24"/>
              </w:rPr>
              <w:t>Venue 1</w:t>
            </w:r>
          </w:p>
        </w:tc>
        <w:tc>
          <w:tcPr>
            <w:tcW w:w="2340" w:type="dxa"/>
          </w:tcPr>
          <w:p w14:paraId="3422B793" w14:textId="09078C8E" w:rsidR="00DF232F" w:rsidRDefault="00DF232F">
            <w:pPr>
              <w:spacing w:line="360" w:lineRule="auto"/>
              <w:jc w:val="center"/>
              <w:rPr>
                <w:rFonts w:ascii="Times New Roman" w:hAnsi="Times New Roman" w:cs="Times New Roman"/>
                <w:sz w:val="24"/>
                <w:szCs w:val="24"/>
              </w:rPr>
              <w:pPrChange w:id="338" w:author="Jayatilaka Gihan" w:date="2020-03-01T09:50:00Z">
                <w:pPr>
                  <w:jc w:val="center"/>
                </w:pPr>
              </w:pPrChange>
            </w:pPr>
            <w:r>
              <w:rPr>
                <w:rFonts w:ascii="Times New Roman" w:hAnsi="Times New Roman" w:cs="Times New Roman"/>
                <w:sz w:val="24"/>
                <w:szCs w:val="24"/>
              </w:rPr>
              <w:t>Venue 2</w:t>
            </w:r>
          </w:p>
        </w:tc>
      </w:tr>
      <w:tr w:rsidR="00DF232F" w14:paraId="0E1269B1" w14:textId="77777777" w:rsidTr="002F75DC">
        <w:trPr>
          <w:jc w:val="center"/>
        </w:trPr>
        <w:tc>
          <w:tcPr>
            <w:tcW w:w="1705" w:type="dxa"/>
          </w:tcPr>
          <w:p w14:paraId="3A7C6B1D" w14:textId="4A3FAE0C" w:rsidR="00DF232F" w:rsidRDefault="00DF232F">
            <w:pPr>
              <w:spacing w:line="360" w:lineRule="auto"/>
              <w:jc w:val="center"/>
              <w:rPr>
                <w:rFonts w:ascii="Times New Roman" w:hAnsi="Times New Roman" w:cs="Times New Roman"/>
                <w:sz w:val="24"/>
                <w:szCs w:val="24"/>
              </w:rPr>
              <w:pPrChange w:id="339" w:author="Jayatilaka Gihan" w:date="2020-03-01T09:50:00Z">
                <w:pPr>
                  <w:jc w:val="center"/>
                </w:pPr>
              </w:pPrChange>
            </w:pPr>
            <w:r>
              <w:rPr>
                <w:rFonts w:ascii="Times New Roman" w:hAnsi="Times New Roman" w:cs="Times New Roman"/>
                <w:sz w:val="24"/>
                <w:szCs w:val="24"/>
              </w:rPr>
              <w:t>SPAGE value</w:t>
            </w:r>
          </w:p>
        </w:tc>
        <w:tc>
          <w:tcPr>
            <w:tcW w:w="2160" w:type="dxa"/>
          </w:tcPr>
          <w:p w14:paraId="52261113" w14:textId="657CEB32" w:rsidR="00DF232F" w:rsidRDefault="00DF232F">
            <w:pPr>
              <w:spacing w:line="360" w:lineRule="auto"/>
              <w:jc w:val="center"/>
              <w:rPr>
                <w:rFonts w:ascii="Times New Roman" w:hAnsi="Times New Roman" w:cs="Times New Roman"/>
                <w:sz w:val="24"/>
                <w:szCs w:val="24"/>
              </w:rPr>
              <w:pPrChange w:id="340" w:author="Jayatilaka Gihan" w:date="2020-03-01T09:50:00Z">
                <w:pPr>
                  <w:jc w:val="center"/>
                </w:pPr>
              </w:pPrChange>
            </w:pPr>
            <w:r>
              <w:rPr>
                <w:rFonts w:ascii="Times New Roman" w:hAnsi="Times New Roman" w:cs="Times New Roman"/>
                <w:sz w:val="24"/>
                <w:szCs w:val="24"/>
              </w:rPr>
              <w:t>0.98</w:t>
            </w:r>
          </w:p>
        </w:tc>
        <w:tc>
          <w:tcPr>
            <w:tcW w:w="2340" w:type="dxa"/>
          </w:tcPr>
          <w:p w14:paraId="1969E211" w14:textId="79A84F23" w:rsidR="00DF232F" w:rsidRDefault="00DF232F">
            <w:pPr>
              <w:spacing w:line="360" w:lineRule="auto"/>
              <w:jc w:val="center"/>
              <w:rPr>
                <w:rFonts w:ascii="Times New Roman" w:hAnsi="Times New Roman" w:cs="Times New Roman"/>
                <w:sz w:val="24"/>
                <w:szCs w:val="24"/>
              </w:rPr>
              <w:pPrChange w:id="341" w:author="Jayatilaka Gihan" w:date="2020-03-01T09:50:00Z">
                <w:pPr>
                  <w:jc w:val="center"/>
                </w:pPr>
              </w:pPrChange>
            </w:pPr>
            <w:r>
              <w:rPr>
                <w:rFonts w:ascii="Times New Roman" w:hAnsi="Times New Roman" w:cs="Times New Roman"/>
                <w:sz w:val="24"/>
                <w:szCs w:val="24"/>
              </w:rPr>
              <w:t>0.9</w:t>
            </w:r>
            <w:r w:rsidR="00C17D22">
              <w:rPr>
                <w:rFonts w:ascii="Times New Roman" w:hAnsi="Times New Roman" w:cs="Times New Roman"/>
                <w:sz w:val="24"/>
                <w:szCs w:val="24"/>
              </w:rPr>
              <w:t>5</w:t>
            </w:r>
          </w:p>
        </w:tc>
      </w:tr>
    </w:tbl>
    <w:p w14:paraId="3915D7D9" w14:textId="77777777" w:rsidR="00DF232F" w:rsidRDefault="00DF232F">
      <w:pPr>
        <w:spacing w:line="360" w:lineRule="auto"/>
        <w:jc w:val="both"/>
        <w:rPr>
          <w:rFonts w:ascii="Times New Roman" w:hAnsi="Times New Roman" w:cs="Times New Roman"/>
          <w:sz w:val="24"/>
          <w:szCs w:val="24"/>
        </w:rPr>
        <w:pPrChange w:id="342" w:author="Jayatilaka Gihan" w:date="2020-03-01T09:50:00Z">
          <w:pPr>
            <w:jc w:val="center"/>
          </w:pPr>
        </w:pPrChange>
      </w:pPr>
    </w:p>
    <w:p w14:paraId="21C7B79F" w14:textId="77777777" w:rsidR="00DF232F" w:rsidRDefault="00DF232F">
      <w:pPr>
        <w:spacing w:line="360" w:lineRule="auto"/>
        <w:jc w:val="both"/>
        <w:rPr>
          <w:rFonts w:ascii="Times New Roman" w:hAnsi="Times New Roman" w:cs="Times New Roman"/>
          <w:sz w:val="24"/>
          <w:szCs w:val="24"/>
        </w:rPr>
        <w:pPrChange w:id="343" w:author="Jayatilaka Gihan" w:date="2020-03-01T09:50:00Z">
          <w:pPr/>
        </w:pPrChange>
      </w:pPr>
    </w:p>
    <w:p w14:paraId="6A985402" w14:textId="5ACAE798" w:rsidR="00A07646" w:rsidRPr="00A07646" w:rsidRDefault="00A07646">
      <w:pPr>
        <w:spacing w:line="360" w:lineRule="auto"/>
        <w:jc w:val="both"/>
        <w:rPr>
          <w:rFonts w:ascii="Times New Roman" w:hAnsi="Times New Roman" w:cs="Times New Roman"/>
          <w:sz w:val="24"/>
          <w:szCs w:val="24"/>
        </w:rPr>
        <w:pPrChange w:id="344" w:author="Jayatilaka Gihan" w:date="2020-03-01T09:50:00Z">
          <w:pPr/>
        </w:pPrChange>
      </w:pPr>
      <w:r w:rsidRPr="005F28CF">
        <w:rPr>
          <w:rFonts w:ascii="Times New Roman" w:hAnsi="Times New Roman" w:cs="Times New Roman"/>
          <w:b/>
          <w:sz w:val="24"/>
          <w:szCs w:val="24"/>
        </w:rPr>
        <w:t>Varying Illumination/Background:</w:t>
      </w:r>
    </w:p>
    <w:p w14:paraId="70DBBE58" w14:textId="36CF982F" w:rsidR="00A07646" w:rsidRPr="00A07646" w:rsidRDefault="00A07646">
      <w:pPr>
        <w:spacing w:line="360" w:lineRule="auto"/>
        <w:jc w:val="both"/>
        <w:rPr>
          <w:rFonts w:ascii="Times New Roman" w:hAnsi="Times New Roman" w:cs="Times New Roman"/>
          <w:sz w:val="24"/>
          <w:szCs w:val="24"/>
        </w:rPr>
        <w:pPrChange w:id="345" w:author="Jayatilaka Gihan" w:date="2020-03-01T09:50:00Z">
          <w:pPr/>
        </w:pPrChange>
      </w:pPr>
      <w:r w:rsidRPr="00A07646">
        <w:rPr>
          <w:rFonts w:ascii="Times New Roman" w:hAnsi="Times New Roman" w:cs="Times New Roman"/>
          <w:sz w:val="24"/>
          <w:szCs w:val="24"/>
        </w:rPr>
        <w:t>Figure</w:t>
      </w:r>
      <w:r w:rsidR="006010BF">
        <w:rPr>
          <w:rFonts w:ascii="Times New Roman" w:hAnsi="Times New Roman" w:cs="Times New Roman"/>
          <w:sz w:val="24"/>
          <w:szCs w:val="24"/>
        </w:rPr>
        <w:t xml:space="preserve"> 4.4 and Table 4.1</w:t>
      </w:r>
      <w:r w:rsidRPr="00A07646">
        <w:rPr>
          <w:rFonts w:ascii="Times New Roman" w:hAnsi="Times New Roman" w:cs="Times New Roman"/>
          <w:sz w:val="24"/>
          <w:szCs w:val="24"/>
        </w:rPr>
        <w:t xml:space="preserve"> shows the boxplots of both the IoU </w:t>
      </w:r>
      <w:r w:rsidR="00CF5449">
        <w:rPr>
          <w:rFonts w:ascii="Times New Roman" w:hAnsi="Times New Roman" w:cs="Times New Roman"/>
          <w:sz w:val="24"/>
          <w:szCs w:val="24"/>
        </w:rPr>
        <w:t>and</w:t>
      </w:r>
      <w:r w:rsidRPr="00A07646">
        <w:rPr>
          <w:rFonts w:ascii="Times New Roman" w:hAnsi="Times New Roman" w:cs="Times New Roman"/>
          <w:sz w:val="24"/>
          <w:szCs w:val="24"/>
        </w:rPr>
        <w:t xml:space="preserve"> SPAGE values, for test data involving </w:t>
      </w:r>
      <w:r w:rsidR="00CF5449">
        <w:rPr>
          <w:rFonts w:ascii="Times New Roman" w:hAnsi="Times New Roman" w:cs="Times New Roman"/>
          <w:sz w:val="24"/>
          <w:szCs w:val="24"/>
        </w:rPr>
        <w:t>4</w:t>
      </w:r>
      <w:r w:rsidRPr="00A07646">
        <w:rPr>
          <w:rFonts w:ascii="Times New Roman" w:hAnsi="Times New Roman" w:cs="Times New Roman"/>
          <w:sz w:val="24"/>
          <w:szCs w:val="24"/>
        </w:rPr>
        <w:t xml:space="preserve"> screens captured (frontally, with the camera directly facing the screen) at </w:t>
      </w:r>
      <w:r w:rsidR="00CF5449">
        <w:rPr>
          <w:rFonts w:ascii="Times New Roman" w:hAnsi="Times New Roman" w:cs="Times New Roman"/>
          <w:sz w:val="24"/>
          <w:szCs w:val="24"/>
        </w:rPr>
        <w:t>2</w:t>
      </w:r>
      <w:r w:rsidRPr="00A07646">
        <w:rPr>
          <w:rFonts w:ascii="Times New Roman" w:hAnsi="Times New Roman" w:cs="Times New Roman"/>
          <w:sz w:val="24"/>
          <w:szCs w:val="24"/>
        </w:rPr>
        <w:t xml:space="preserve"> venues, under </w:t>
      </w:r>
      <w:r w:rsidR="00CF5449">
        <w:rPr>
          <w:rFonts w:ascii="Times New Roman" w:hAnsi="Times New Roman" w:cs="Times New Roman"/>
          <w:sz w:val="24"/>
          <w:szCs w:val="24"/>
        </w:rPr>
        <w:t>2</w:t>
      </w:r>
      <w:r w:rsidRPr="00A07646">
        <w:rPr>
          <w:rFonts w:ascii="Times New Roman" w:hAnsi="Times New Roman" w:cs="Times New Roman"/>
          <w:sz w:val="24"/>
          <w:szCs w:val="24"/>
        </w:rPr>
        <w:t xml:space="preserve"> different lighting conditions (daytime </w:t>
      </w:r>
      <w:r w:rsidR="00CF5449">
        <w:rPr>
          <w:rFonts w:ascii="Times New Roman" w:hAnsi="Times New Roman" w:cs="Times New Roman"/>
          <w:sz w:val="24"/>
          <w:szCs w:val="24"/>
        </w:rPr>
        <w:t>and</w:t>
      </w:r>
      <w:r w:rsidRPr="00A07646">
        <w:rPr>
          <w:rFonts w:ascii="Times New Roman" w:hAnsi="Times New Roman" w:cs="Times New Roman"/>
          <w:sz w:val="24"/>
          <w:szCs w:val="24"/>
        </w:rPr>
        <w:t xml:space="preserve"> nighttime). </w:t>
      </w:r>
    </w:p>
    <w:p w14:paraId="41B4A3A9" w14:textId="77777777" w:rsidR="00447672" w:rsidRDefault="00447672">
      <w:pPr>
        <w:spacing w:line="360" w:lineRule="auto"/>
        <w:jc w:val="both"/>
        <w:rPr>
          <w:rFonts w:ascii="Times New Roman" w:hAnsi="Times New Roman" w:cs="Times New Roman"/>
          <w:b/>
          <w:sz w:val="24"/>
          <w:szCs w:val="24"/>
        </w:rPr>
        <w:pPrChange w:id="346" w:author="Jayatilaka Gihan" w:date="2020-03-01T09:50:00Z">
          <w:pPr/>
        </w:pPrChange>
      </w:pPr>
    </w:p>
    <w:p w14:paraId="6EF950A4" w14:textId="77777777" w:rsidR="00F23C30" w:rsidRDefault="00A07646">
      <w:pPr>
        <w:spacing w:line="360" w:lineRule="auto"/>
        <w:jc w:val="both"/>
        <w:rPr>
          <w:rFonts w:ascii="Times New Roman" w:hAnsi="Times New Roman" w:cs="Times New Roman"/>
          <w:sz w:val="24"/>
          <w:szCs w:val="24"/>
        </w:rPr>
        <w:pPrChange w:id="347" w:author="Jayatilaka Gihan" w:date="2020-03-01T09:50:00Z">
          <w:pPr/>
        </w:pPrChange>
      </w:pPr>
      <w:r w:rsidRPr="0085111D">
        <w:rPr>
          <w:rFonts w:ascii="Times New Roman" w:hAnsi="Times New Roman" w:cs="Times New Roman"/>
          <w:b/>
          <w:sz w:val="24"/>
          <w:szCs w:val="24"/>
        </w:rPr>
        <w:t>Varying Observation Angle:</w:t>
      </w:r>
      <w:r w:rsidRPr="00A07646">
        <w:rPr>
          <w:rFonts w:ascii="Times New Roman" w:hAnsi="Times New Roman" w:cs="Times New Roman"/>
          <w:sz w:val="24"/>
          <w:szCs w:val="24"/>
        </w:rPr>
        <w:t xml:space="preserve"> </w:t>
      </w:r>
    </w:p>
    <w:p w14:paraId="6FF44DB4" w14:textId="738914FD" w:rsidR="00A07646" w:rsidRPr="00A07646" w:rsidRDefault="00A07646">
      <w:pPr>
        <w:spacing w:line="360" w:lineRule="auto"/>
        <w:jc w:val="both"/>
        <w:rPr>
          <w:rFonts w:ascii="Times New Roman" w:hAnsi="Times New Roman" w:cs="Times New Roman"/>
          <w:sz w:val="24"/>
          <w:szCs w:val="24"/>
        </w:rPr>
        <w:pPrChange w:id="348" w:author="Jayatilaka Gihan" w:date="2020-03-01T09:50:00Z">
          <w:pPr/>
        </w:pPrChange>
      </w:pPr>
      <w:r w:rsidRPr="00A07646">
        <w:rPr>
          <w:rFonts w:ascii="Times New Roman" w:hAnsi="Times New Roman" w:cs="Times New Roman"/>
          <w:sz w:val="24"/>
          <w:szCs w:val="24"/>
        </w:rPr>
        <w:t>Figure</w:t>
      </w:r>
      <w:r w:rsidR="0086124E">
        <w:rPr>
          <w:rFonts w:ascii="Times New Roman" w:hAnsi="Times New Roman" w:cs="Times New Roman"/>
          <w:sz w:val="24"/>
          <w:szCs w:val="24"/>
        </w:rPr>
        <w:t xml:space="preserve"> 4.5</w:t>
      </w:r>
      <w:r w:rsidRPr="00A07646">
        <w:rPr>
          <w:rFonts w:ascii="Times New Roman" w:hAnsi="Times New Roman" w:cs="Times New Roman"/>
          <w:sz w:val="24"/>
          <w:szCs w:val="24"/>
        </w:rPr>
        <w:t xml:space="preserve"> provides boxplots of the IoU values for different </w:t>
      </w:r>
      <w:r w:rsidRPr="008857B7">
        <w:rPr>
          <w:rFonts w:ascii="Times New Roman" w:hAnsi="Times New Roman" w:cs="Times New Roman"/>
          <w:i/>
          <w:sz w:val="24"/>
          <w:szCs w:val="24"/>
        </w:rPr>
        <w:t>viewing angles</w:t>
      </w:r>
      <w:r w:rsidR="008857B7">
        <w:rPr>
          <w:rFonts w:ascii="Times New Roman" w:hAnsi="Times New Roman" w:cs="Times New Roman"/>
          <w:i/>
          <w:sz w:val="24"/>
          <w:szCs w:val="24"/>
        </w:rPr>
        <w:t xml:space="preserve"> </w:t>
      </w:r>
      <w:r w:rsidR="007B1750">
        <w:rPr>
          <w:rFonts w:ascii="Times New Roman" w:hAnsi="Times New Roman" w:cs="Times New Roman"/>
          <w:i/>
          <w:sz w:val="24"/>
          <w:szCs w:val="24"/>
        </w:rPr>
        <w:t>θ</w:t>
      </w:r>
      <w:r w:rsidRPr="00A07646">
        <w:rPr>
          <w:rFonts w:ascii="Times New Roman" w:hAnsi="Times New Roman" w:cs="Times New Roman"/>
          <w:sz w:val="24"/>
          <w:szCs w:val="24"/>
        </w:rPr>
        <w:t xml:space="preserve">: </w:t>
      </w:r>
      <w:r w:rsidR="007B1750" w:rsidRPr="007B1750">
        <w:rPr>
          <w:rFonts w:ascii="Times New Roman" w:hAnsi="Times New Roman" w:cs="Times New Roman"/>
          <w:sz w:val="24"/>
          <w:szCs w:val="24"/>
        </w:rPr>
        <w:t>θ</w:t>
      </w:r>
      <w:r w:rsidRPr="00A07646">
        <w:rPr>
          <w:rFonts w:ascii="Times New Roman" w:hAnsi="Times New Roman" w:cs="Times New Roman"/>
          <w:sz w:val="24"/>
          <w:szCs w:val="24"/>
        </w:rPr>
        <w:t xml:space="preserve">=0 corresponds to the case where the camera is directly facing the screen. We see that ScreeNNet is fairly robust across variations in both viewing angles and background illumination. In contrast, </w:t>
      </w:r>
      <w:r w:rsidR="0022367D">
        <w:rPr>
          <w:rFonts w:ascii="Times New Roman" w:hAnsi="Times New Roman" w:cs="Times New Roman"/>
          <w:sz w:val="24"/>
          <w:szCs w:val="24"/>
        </w:rPr>
        <w:t>Hilight and Chromacode are not that robust.</w:t>
      </w:r>
    </w:p>
    <w:p w14:paraId="199CB8C5" w14:textId="1E5665B8" w:rsidR="00A07646" w:rsidRPr="00A07646" w:rsidRDefault="00A07646">
      <w:pPr>
        <w:spacing w:line="360" w:lineRule="auto"/>
        <w:jc w:val="both"/>
        <w:rPr>
          <w:rFonts w:ascii="Times New Roman" w:hAnsi="Times New Roman" w:cs="Times New Roman"/>
          <w:sz w:val="24"/>
          <w:szCs w:val="24"/>
        </w:rPr>
        <w:pPrChange w:id="349" w:author="Jayatilaka Gihan" w:date="2020-03-01T09:50:00Z">
          <w:pPr/>
        </w:pPrChange>
      </w:pPr>
      <w:r w:rsidRPr="00DB4E55">
        <w:rPr>
          <w:rFonts w:ascii="Times New Roman" w:hAnsi="Times New Roman" w:cs="Times New Roman"/>
          <w:b/>
          <w:sz w:val="24"/>
          <w:szCs w:val="24"/>
        </w:rPr>
        <w:lastRenderedPageBreak/>
        <w:t>Varying</w:t>
      </w:r>
      <w:r w:rsidR="00DB4E55">
        <w:rPr>
          <w:rFonts w:ascii="Times New Roman" w:hAnsi="Times New Roman" w:cs="Times New Roman"/>
          <w:b/>
          <w:sz w:val="24"/>
          <w:szCs w:val="24"/>
        </w:rPr>
        <w:t xml:space="preserve"> ∆</w:t>
      </w:r>
      <w:r w:rsidRPr="00DB4E55">
        <w:rPr>
          <w:rFonts w:ascii="Times New Roman" w:hAnsi="Times New Roman" w:cs="Times New Roman"/>
          <w:b/>
          <w:sz w:val="24"/>
          <w:szCs w:val="24"/>
        </w:rPr>
        <w:t>:</w:t>
      </w:r>
      <w:r w:rsidRPr="00A07646">
        <w:rPr>
          <w:rFonts w:ascii="Times New Roman" w:hAnsi="Times New Roman" w:cs="Times New Roman"/>
          <w:sz w:val="24"/>
          <w:szCs w:val="24"/>
        </w:rPr>
        <w:t xml:space="preserve"> We also investigate the performance of ScreeNNet with different values of</w:t>
      </w:r>
      <w:r w:rsidR="00DB4E55">
        <w:rPr>
          <w:rFonts w:ascii="Times New Roman" w:hAnsi="Times New Roman" w:cs="Times New Roman"/>
          <w:sz w:val="24"/>
          <w:szCs w:val="24"/>
        </w:rPr>
        <w:t xml:space="preserve"> ∆</w:t>
      </w:r>
      <w:r w:rsidRPr="00A07646">
        <w:rPr>
          <w:rFonts w:ascii="Times New Roman" w:hAnsi="Times New Roman" w:cs="Times New Roman"/>
          <w:sz w:val="24"/>
          <w:szCs w:val="24"/>
        </w:rPr>
        <w:t xml:space="preserve">. Intuitively, as </w:t>
      </w:r>
      <w:r w:rsidR="00DB4E55">
        <w:rPr>
          <w:rFonts w:ascii="Times New Roman" w:hAnsi="Times New Roman" w:cs="Times New Roman"/>
          <w:sz w:val="24"/>
          <w:szCs w:val="24"/>
        </w:rPr>
        <w:t>∆</w:t>
      </w:r>
      <w:r w:rsidRPr="00A07646">
        <w:rPr>
          <w:rFonts w:ascii="Times New Roman" w:hAnsi="Times New Roman" w:cs="Times New Roman"/>
          <w:sz w:val="24"/>
          <w:szCs w:val="24"/>
        </w:rPr>
        <w:t xml:space="preserve"> diminishes, the coding-driven modulation effect becomes fainter, potentially degrading the performance of Scree</w:t>
      </w:r>
      <w:r w:rsidR="006010BF">
        <w:rPr>
          <w:rFonts w:ascii="Times New Roman" w:hAnsi="Times New Roman" w:cs="Times New Roman"/>
          <w:sz w:val="24"/>
          <w:szCs w:val="24"/>
        </w:rPr>
        <w:t>n</w:t>
      </w:r>
      <w:r w:rsidRPr="00A07646">
        <w:rPr>
          <w:rFonts w:ascii="Times New Roman" w:hAnsi="Times New Roman" w:cs="Times New Roman"/>
          <w:sz w:val="24"/>
          <w:szCs w:val="24"/>
        </w:rPr>
        <w:t xml:space="preserve">NNet. </w:t>
      </w:r>
    </w:p>
    <w:p w14:paraId="7156B06E" w14:textId="32095F1B" w:rsidR="009E7AFE" w:rsidRPr="00A07646" w:rsidRDefault="00BE0194">
      <w:pPr>
        <w:spacing w:line="360" w:lineRule="auto"/>
        <w:jc w:val="center"/>
        <w:rPr>
          <w:rFonts w:ascii="Times New Roman" w:hAnsi="Times New Roman" w:cs="Times New Roman"/>
          <w:sz w:val="24"/>
          <w:szCs w:val="24"/>
        </w:rPr>
        <w:pPrChange w:id="350" w:author="Jayatilaka Gihan" w:date="2020-03-01T09:50:00Z">
          <w:pPr>
            <w:jc w:val="center"/>
          </w:pPr>
        </w:pPrChange>
      </w:pPr>
      <w:r>
        <w:rPr>
          <w:rFonts w:ascii="Times New Roman" w:hAnsi="Times New Roman" w:cs="Times New Roman"/>
          <w:noProof/>
          <w:sz w:val="24"/>
          <w:szCs w:val="24"/>
        </w:rPr>
        <w:drawing>
          <wp:inline distT="0" distB="0" distL="0" distR="0" wp14:anchorId="2A463627" wp14:editId="1F9355CE">
            <wp:extent cx="4476750" cy="247650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E75BC04" w14:textId="2799AD97" w:rsidR="00A07646" w:rsidRPr="00A07646" w:rsidRDefault="00BE0194">
      <w:pPr>
        <w:spacing w:line="360" w:lineRule="auto"/>
        <w:jc w:val="center"/>
        <w:rPr>
          <w:rFonts w:ascii="Times New Roman" w:hAnsi="Times New Roman" w:cs="Times New Roman"/>
          <w:sz w:val="24"/>
          <w:szCs w:val="24"/>
        </w:rPr>
        <w:pPrChange w:id="351" w:author="Jayatilaka Gihan" w:date="2020-03-01T09:50:00Z">
          <w:pPr>
            <w:jc w:val="center"/>
          </w:pPr>
        </w:pPrChange>
      </w:pPr>
      <w:r>
        <w:rPr>
          <w:rFonts w:ascii="Times New Roman" w:hAnsi="Times New Roman" w:cs="Times New Roman"/>
          <w:sz w:val="24"/>
          <w:szCs w:val="24"/>
        </w:rPr>
        <w:t>Figure 4.</w:t>
      </w:r>
      <w:r w:rsidR="003E3AD2">
        <w:rPr>
          <w:rFonts w:ascii="Times New Roman" w:hAnsi="Times New Roman" w:cs="Times New Roman"/>
          <w:sz w:val="24"/>
          <w:szCs w:val="24"/>
        </w:rPr>
        <w:t>5</w:t>
      </w:r>
      <w:r>
        <w:rPr>
          <w:rFonts w:ascii="Times New Roman" w:hAnsi="Times New Roman" w:cs="Times New Roman"/>
          <w:sz w:val="24"/>
          <w:szCs w:val="24"/>
        </w:rPr>
        <w:t xml:space="preserve"> </w:t>
      </w:r>
      <w:r w:rsidR="00A07646" w:rsidRPr="00A07646">
        <w:rPr>
          <w:rFonts w:ascii="Times New Roman" w:hAnsi="Times New Roman" w:cs="Times New Roman"/>
          <w:sz w:val="24"/>
          <w:szCs w:val="24"/>
        </w:rPr>
        <w:t>Screen detector accuracy when users hold the camera by hand.</w:t>
      </w:r>
    </w:p>
    <w:p w14:paraId="0B12561A" w14:textId="77777777" w:rsidR="00A4546C" w:rsidRDefault="00A4546C">
      <w:pPr>
        <w:spacing w:line="360" w:lineRule="auto"/>
        <w:jc w:val="center"/>
        <w:rPr>
          <w:rFonts w:ascii="Times New Roman" w:hAnsi="Times New Roman" w:cs="Times New Roman"/>
          <w:sz w:val="24"/>
          <w:szCs w:val="24"/>
        </w:rPr>
        <w:pPrChange w:id="352" w:author="Jayatilaka Gihan" w:date="2020-03-01T09:50:00Z">
          <w:pPr/>
        </w:pPrChange>
      </w:pPr>
    </w:p>
    <w:p w14:paraId="4B7A0F9B" w14:textId="24B58008" w:rsidR="00A4546C" w:rsidRDefault="00A4546C">
      <w:pPr>
        <w:spacing w:line="360" w:lineRule="auto"/>
        <w:jc w:val="center"/>
        <w:rPr>
          <w:rFonts w:ascii="Times New Roman" w:hAnsi="Times New Roman" w:cs="Times New Roman"/>
          <w:sz w:val="24"/>
          <w:szCs w:val="24"/>
        </w:rPr>
        <w:pPrChange w:id="353" w:author="Jayatilaka Gihan" w:date="2020-03-01T09:50:00Z">
          <w:pPr>
            <w:jc w:val="center"/>
          </w:pPr>
        </w:pPrChange>
      </w:pPr>
      <w:r>
        <w:rPr>
          <w:rFonts w:ascii="Times New Roman" w:hAnsi="Times New Roman" w:cs="Times New Roman"/>
          <w:noProof/>
          <w:sz w:val="24"/>
          <w:szCs w:val="24"/>
        </w:rPr>
        <w:drawing>
          <wp:inline distT="0" distB="0" distL="0" distR="0" wp14:anchorId="61FD7AC3" wp14:editId="11048BF1">
            <wp:extent cx="4352925" cy="2628900"/>
            <wp:effectExtent l="0" t="0" r="9525"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0586C476" w14:textId="66185698" w:rsidR="00A07646" w:rsidRPr="00A07646" w:rsidRDefault="00A4546C">
      <w:pPr>
        <w:spacing w:line="360" w:lineRule="auto"/>
        <w:jc w:val="center"/>
        <w:rPr>
          <w:rFonts w:ascii="Times New Roman" w:hAnsi="Times New Roman" w:cs="Times New Roman"/>
          <w:sz w:val="24"/>
          <w:szCs w:val="24"/>
        </w:rPr>
        <w:pPrChange w:id="354" w:author="Jayatilaka Gihan" w:date="2020-03-01T09:50:00Z">
          <w:pPr>
            <w:jc w:val="center"/>
          </w:pPr>
        </w:pPrChange>
      </w:pPr>
      <w:r>
        <w:rPr>
          <w:rFonts w:ascii="Times New Roman" w:hAnsi="Times New Roman" w:cs="Times New Roman"/>
          <w:sz w:val="24"/>
          <w:szCs w:val="24"/>
        </w:rPr>
        <w:t>Figure 4.</w:t>
      </w:r>
      <w:r w:rsidR="003E3AD2">
        <w:rPr>
          <w:rFonts w:ascii="Times New Roman" w:hAnsi="Times New Roman" w:cs="Times New Roman"/>
          <w:sz w:val="24"/>
          <w:szCs w:val="24"/>
        </w:rPr>
        <w:t>6</w:t>
      </w:r>
      <w:r>
        <w:rPr>
          <w:rFonts w:ascii="Times New Roman" w:hAnsi="Times New Roman" w:cs="Times New Roman"/>
          <w:sz w:val="24"/>
          <w:szCs w:val="24"/>
        </w:rPr>
        <w:t xml:space="preserve"> </w:t>
      </w:r>
      <w:r w:rsidR="00A07646" w:rsidRPr="00A07646">
        <w:rPr>
          <w:rFonts w:ascii="Times New Roman" w:hAnsi="Times New Roman" w:cs="Times New Roman"/>
          <w:sz w:val="24"/>
          <w:szCs w:val="24"/>
        </w:rPr>
        <w:t>Screen detection performance at different viewing angles.</w:t>
      </w:r>
    </w:p>
    <w:p w14:paraId="6A9A44E4" w14:textId="77777777" w:rsidR="00A07646" w:rsidRPr="00A07646" w:rsidRDefault="00A07646">
      <w:pPr>
        <w:spacing w:line="360" w:lineRule="auto"/>
        <w:jc w:val="both"/>
        <w:rPr>
          <w:rFonts w:ascii="Times New Roman" w:hAnsi="Times New Roman" w:cs="Times New Roman"/>
          <w:sz w:val="24"/>
          <w:szCs w:val="24"/>
        </w:rPr>
        <w:pPrChange w:id="355" w:author="Jayatilaka Gihan" w:date="2020-03-01T09:50:00Z">
          <w:pPr/>
        </w:pPrChange>
      </w:pPr>
    </w:p>
    <w:p w14:paraId="3B51D165" w14:textId="7FC28C7E" w:rsidR="00A07646" w:rsidRPr="00A07646" w:rsidRDefault="00A07646">
      <w:pPr>
        <w:spacing w:line="360" w:lineRule="auto"/>
        <w:jc w:val="both"/>
        <w:rPr>
          <w:rFonts w:ascii="Times New Roman" w:hAnsi="Times New Roman" w:cs="Times New Roman"/>
          <w:sz w:val="24"/>
          <w:szCs w:val="24"/>
        </w:rPr>
        <w:pPrChange w:id="356" w:author="Jayatilaka Gihan" w:date="2020-03-01T09:50:00Z">
          <w:pPr/>
        </w:pPrChange>
      </w:pPr>
      <w:r w:rsidRPr="00901CDF">
        <w:rPr>
          <w:rFonts w:ascii="Times New Roman" w:hAnsi="Times New Roman" w:cs="Times New Roman"/>
          <w:b/>
          <w:sz w:val="24"/>
          <w:szCs w:val="24"/>
        </w:rPr>
        <w:t>Filtering Transition Frames: Transitio</w:t>
      </w:r>
      <w:r w:rsidR="00EF4844">
        <w:rPr>
          <w:rFonts w:ascii="Times New Roman" w:hAnsi="Times New Roman" w:cs="Times New Roman"/>
          <w:b/>
          <w:sz w:val="24"/>
          <w:szCs w:val="24"/>
        </w:rPr>
        <w:t>n</w:t>
      </w:r>
      <w:r w:rsidRPr="00901CDF">
        <w:rPr>
          <w:rFonts w:ascii="Times New Roman" w:hAnsi="Times New Roman" w:cs="Times New Roman"/>
          <w:b/>
          <w:sz w:val="24"/>
          <w:szCs w:val="24"/>
        </w:rPr>
        <w:t>NNet</w:t>
      </w:r>
    </w:p>
    <w:p w14:paraId="03AE4A0F" w14:textId="7711C514" w:rsidR="00A07646" w:rsidRPr="00A07646" w:rsidRDefault="00A07646">
      <w:pPr>
        <w:spacing w:line="360" w:lineRule="auto"/>
        <w:jc w:val="both"/>
        <w:rPr>
          <w:rFonts w:ascii="Times New Roman" w:hAnsi="Times New Roman" w:cs="Times New Roman"/>
          <w:sz w:val="24"/>
          <w:szCs w:val="24"/>
        </w:rPr>
        <w:pPrChange w:id="357" w:author="Jayatilaka Gihan" w:date="2020-03-01T09:50:00Z">
          <w:pPr/>
        </w:pPrChange>
      </w:pPr>
      <w:r w:rsidRPr="00A07646">
        <w:rPr>
          <w:rFonts w:ascii="Times New Roman" w:hAnsi="Times New Roman" w:cs="Times New Roman"/>
          <w:sz w:val="24"/>
          <w:szCs w:val="24"/>
        </w:rPr>
        <w:t xml:space="preserve">As explained previously, the rolling shutter effect implies that the camera-captured images have a mix of properly coded </w:t>
      </w:r>
      <w:r w:rsidRPr="00082769">
        <w:rPr>
          <w:rFonts w:ascii="Times New Roman" w:hAnsi="Times New Roman" w:cs="Times New Roman"/>
          <w:i/>
          <w:sz w:val="24"/>
          <w:szCs w:val="24"/>
        </w:rPr>
        <w:t>data</w:t>
      </w:r>
      <w:r w:rsidRPr="00A07646">
        <w:rPr>
          <w:rFonts w:ascii="Times New Roman" w:hAnsi="Times New Roman" w:cs="Times New Roman"/>
          <w:sz w:val="24"/>
          <w:szCs w:val="24"/>
        </w:rPr>
        <w:t xml:space="preserve"> frames, interleaved with incorrect </w:t>
      </w:r>
      <w:r w:rsidRPr="00082769">
        <w:rPr>
          <w:rFonts w:ascii="Times New Roman" w:hAnsi="Times New Roman" w:cs="Times New Roman"/>
          <w:i/>
          <w:sz w:val="24"/>
          <w:szCs w:val="24"/>
        </w:rPr>
        <w:t>transition</w:t>
      </w:r>
      <w:r w:rsidRPr="00A07646">
        <w:rPr>
          <w:rFonts w:ascii="Times New Roman" w:hAnsi="Times New Roman" w:cs="Times New Roman"/>
          <w:sz w:val="24"/>
          <w:szCs w:val="24"/>
        </w:rPr>
        <w:t xml:space="preserve"> frames. We propose a modified CNN architecture, </w:t>
      </w:r>
      <w:r w:rsidRPr="005C07ED">
        <w:rPr>
          <w:rFonts w:ascii="Times New Roman" w:hAnsi="Times New Roman" w:cs="Times New Roman"/>
          <w:i/>
          <w:sz w:val="24"/>
          <w:szCs w:val="24"/>
        </w:rPr>
        <w:t>Transitio</w:t>
      </w:r>
      <w:r w:rsidR="00EF4844">
        <w:rPr>
          <w:rFonts w:ascii="Times New Roman" w:hAnsi="Times New Roman" w:cs="Times New Roman"/>
          <w:i/>
          <w:sz w:val="24"/>
          <w:szCs w:val="24"/>
        </w:rPr>
        <w:t>n</w:t>
      </w:r>
      <w:r w:rsidRPr="005C07ED">
        <w:rPr>
          <w:rFonts w:ascii="Times New Roman" w:hAnsi="Times New Roman" w:cs="Times New Roman"/>
          <w:i/>
          <w:sz w:val="24"/>
          <w:szCs w:val="24"/>
        </w:rPr>
        <w:t>NNet with temporal memory</w:t>
      </w:r>
      <w:r w:rsidRPr="00A07646">
        <w:rPr>
          <w:rFonts w:ascii="Times New Roman" w:hAnsi="Times New Roman" w:cs="Times New Roman"/>
          <w:sz w:val="24"/>
          <w:szCs w:val="24"/>
        </w:rPr>
        <w:t>, to tackle this problem.</w:t>
      </w:r>
      <w:r w:rsidR="005C07ED">
        <w:rPr>
          <w:rFonts w:ascii="Times New Roman" w:hAnsi="Times New Roman" w:cs="Times New Roman"/>
          <w:sz w:val="24"/>
          <w:szCs w:val="24"/>
        </w:rPr>
        <w:t xml:space="preserve"> </w:t>
      </w:r>
      <w:r w:rsidRPr="00A07646">
        <w:rPr>
          <w:rFonts w:ascii="Times New Roman" w:hAnsi="Times New Roman" w:cs="Times New Roman"/>
          <w:sz w:val="24"/>
          <w:szCs w:val="24"/>
        </w:rPr>
        <w:t>Figure</w:t>
      </w:r>
      <w:r w:rsidR="005C07ED">
        <w:rPr>
          <w:rFonts w:ascii="Times New Roman" w:hAnsi="Times New Roman" w:cs="Times New Roman"/>
          <w:sz w:val="24"/>
          <w:szCs w:val="24"/>
        </w:rPr>
        <w:t xml:space="preserve"> </w:t>
      </w:r>
      <w:r w:rsidR="00207A8A">
        <w:rPr>
          <w:rFonts w:ascii="Times New Roman" w:hAnsi="Times New Roman" w:cs="Times New Roman"/>
          <w:sz w:val="24"/>
          <w:szCs w:val="24"/>
        </w:rPr>
        <w:t>4.3</w:t>
      </w:r>
      <w:r w:rsidRPr="00A07646">
        <w:rPr>
          <w:rFonts w:ascii="Times New Roman" w:hAnsi="Times New Roman" w:cs="Times New Roman"/>
          <w:sz w:val="24"/>
          <w:szCs w:val="24"/>
        </w:rPr>
        <w:t xml:space="preserve"> provides an overview of this CNN model. </w:t>
      </w:r>
    </w:p>
    <w:p w14:paraId="6D8E7F12" w14:textId="7F78E84A" w:rsidR="00A07646" w:rsidRPr="00A07646" w:rsidRDefault="00A07646">
      <w:pPr>
        <w:spacing w:line="360" w:lineRule="auto"/>
        <w:jc w:val="both"/>
        <w:rPr>
          <w:rFonts w:ascii="Times New Roman" w:hAnsi="Times New Roman" w:cs="Times New Roman"/>
          <w:sz w:val="24"/>
          <w:szCs w:val="24"/>
        </w:rPr>
        <w:pPrChange w:id="358" w:author="Jayatilaka Gihan" w:date="2020-03-01T09:50:00Z">
          <w:pPr/>
        </w:pPrChange>
      </w:pPr>
      <w:r w:rsidRPr="00A07646">
        <w:rPr>
          <w:rFonts w:ascii="Times New Roman" w:hAnsi="Times New Roman" w:cs="Times New Roman"/>
          <w:sz w:val="24"/>
          <w:szCs w:val="24"/>
        </w:rPr>
        <w:lastRenderedPageBreak/>
        <w:t>For ease of explanation (this can be easily generalized), consider a sequence of frames F</w:t>
      </w:r>
      <w:r w:rsidRPr="001041DA">
        <w:rPr>
          <w:rFonts w:ascii="Times New Roman" w:hAnsi="Times New Roman" w:cs="Times New Roman"/>
          <w:sz w:val="24"/>
          <w:szCs w:val="24"/>
          <w:vertAlign w:val="subscript"/>
        </w:rPr>
        <w:t>1</w:t>
      </w:r>
      <w:r w:rsidRPr="00A07646">
        <w:rPr>
          <w:rFonts w:ascii="Times New Roman" w:hAnsi="Times New Roman" w:cs="Times New Roman"/>
          <w:sz w:val="24"/>
          <w:szCs w:val="24"/>
        </w:rPr>
        <w:t>,F</w:t>
      </w:r>
      <w:r w:rsidRPr="001041DA">
        <w:rPr>
          <w:rFonts w:ascii="Times New Roman" w:hAnsi="Times New Roman" w:cs="Times New Roman"/>
          <w:sz w:val="24"/>
          <w:szCs w:val="24"/>
          <w:vertAlign w:val="subscript"/>
        </w:rPr>
        <w:t>2</w:t>
      </w:r>
      <w:r w:rsidR="001041DA">
        <w:rPr>
          <w:rFonts w:ascii="Times New Roman" w:hAnsi="Times New Roman" w:cs="Times New Roman"/>
          <w:sz w:val="24"/>
          <w:szCs w:val="24"/>
        </w:rPr>
        <w:t>,..</w:t>
      </w:r>
      <w:r w:rsidRPr="00A07646">
        <w:rPr>
          <w:rFonts w:ascii="Times New Roman" w:hAnsi="Times New Roman" w:cs="Times New Roman"/>
          <w:sz w:val="24"/>
          <w:szCs w:val="24"/>
        </w:rPr>
        <w:t xml:space="preserve"> captured by the camera. Moreover, assume that we employ a Manchester coding mechanism, whereby the transmitter encodes each bit into a (M+,M-) or (M-,M+) pair of successive display frames.  A sliding-window protocol then takes K (for illustrative purposes, assume that K=3 corresponding to the case where the camera frame rate is twice that of the screen display rate, i.e., R</w:t>
      </w:r>
      <w:r w:rsidRPr="001041DA">
        <w:rPr>
          <w:rFonts w:ascii="Times New Roman" w:hAnsi="Times New Roman" w:cs="Times New Roman"/>
          <w:sz w:val="24"/>
          <w:szCs w:val="24"/>
          <w:vertAlign w:val="subscript"/>
        </w:rPr>
        <w:t>C</w:t>
      </w:r>
      <w:r w:rsidRPr="00A07646">
        <w:rPr>
          <w:rFonts w:ascii="Times New Roman" w:hAnsi="Times New Roman" w:cs="Times New Roman"/>
          <w:sz w:val="24"/>
          <w:szCs w:val="24"/>
        </w:rPr>
        <w:t>=2</w:t>
      </w:r>
      <w:r w:rsidR="001041DA">
        <w:rPr>
          <w:rFonts w:ascii="Times New Roman" w:hAnsi="Times New Roman" w:cs="Times New Roman"/>
          <w:sz w:val="24"/>
          <w:szCs w:val="24"/>
        </w:rPr>
        <w:t xml:space="preserve"> </w:t>
      </w:r>
      <w:r w:rsidRPr="00A07646">
        <w:rPr>
          <w:rFonts w:ascii="Times New Roman" w:hAnsi="Times New Roman" w:cs="Times New Roman"/>
          <w:sz w:val="24"/>
          <w:szCs w:val="24"/>
        </w:rPr>
        <w:t>R_S) frames and applies Transitio</w:t>
      </w:r>
      <w:r w:rsidR="00EF4844">
        <w:rPr>
          <w:rFonts w:ascii="Times New Roman" w:hAnsi="Times New Roman" w:cs="Times New Roman"/>
          <w:sz w:val="24"/>
          <w:szCs w:val="24"/>
        </w:rPr>
        <w:t>n</w:t>
      </w:r>
      <w:r w:rsidRPr="00A07646">
        <w:rPr>
          <w:rFonts w:ascii="Times New Roman" w:hAnsi="Times New Roman" w:cs="Times New Roman"/>
          <w:sz w:val="24"/>
          <w:szCs w:val="24"/>
        </w:rPr>
        <w:t>NNet to determine if a given frame triple \{F</w:t>
      </w:r>
      <w:r w:rsidRPr="001041DA">
        <w:rPr>
          <w:rFonts w:ascii="Times New Roman" w:hAnsi="Times New Roman" w:cs="Times New Roman"/>
          <w:sz w:val="24"/>
          <w:szCs w:val="24"/>
          <w:vertAlign w:val="subscript"/>
        </w:rPr>
        <w:t>i</w:t>
      </w:r>
      <w:r w:rsidRPr="00A07646">
        <w:rPr>
          <w:rFonts w:ascii="Times New Roman" w:hAnsi="Times New Roman" w:cs="Times New Roman"/>
          <w:sz w:val="24"/>
          <w:szCs w:val="24"/>
        </w:rPr>
        <w:t>,F</w:t>
      </w:r>
      <w:r w:rsidRPr="001041DA">
        <w:rPr>
          <w:rFonts w:ascii="Times New Roman" w:hAnsi="Times New Roman" w:cs="Times New Roman"/>
          <w:sz w:val="24"/>
          <w:szCs w:val="24"/>
          <w:vertAlign w:val="subscript"/>
        </w:rPr>
        <w:t>i+1</w:t>
      </w:r>
      <w:r w:rsidRPr="00A07646">
        <w:rPr>
          <w:rFonts w:ascii="Times New Roman" w:hAnsi="Times New Roman" w:cs="Times New Roman"/>
          <w:sz w:val="24"/>
          <w:szCs w:val="24"/>
        </w:rPr>
        <w:t>,F</w:t>
      </w:r>
      <w:r w:rsidRPr="001041DA">
        <w:rPr>
          <w:rFonts w:ascii="Times New Roman" w:hAnsi="Times New Roman" w:cs="Times New Roman"/>
          <w:sz w:val="24"/>
          <w:szCs w:val="24"/>
          <w:vertAlign w:val="subscript"/>
        </w:rPr>
        <w:t>i+2</w:t>
      </w:r>
      <w:r w:rsidRPr="00A07646">
        <w:rPr>
          <w:rFonts w:ascii="Times New Roman" w:hAnsi="Times New Roman" w:cs="Times New Roman"/>
          <w:sz w:val="24"/>
          <w:szCs w:val="24"/>
        </w:rPr>
        <w:t xml:space="preserve"> is </w:t>
      </w:r>
      <w:r w:rsidRPr="00BB5285">
        <w:rPr>
          <w:rFonts w:ascii="Times New Roman" w:hAnsi="Times New Roman" w:cs="Times New Roman"/>
          <w:i/>
          <w:sz w:val="24"/>
          <w:szCs w:val="24"/>
        </w:rPr>
        <w:t>valid</w:t>
      </w:r>
      <w:r w:rsidRPr="00A07646">
        <w:rPr>
          <w:rFonts w:ascii="Times New Roman" w:hAnsi="Times New Roman" w:cs="Times New Roman"/>
          <w:sz w:val="24"/>
          <w:szCs w:val="24"/>
        </w:rPr>
        <w:t xml:space="preserve">. If so, </w:t>
      </w:r>
      <w:r w:rsidR="00BB5285">
        <w:rPr>
          <w:rFonts w:ascii="Times New Roman" w:hAnsi="Times New Roman" w:cs="Times New Roman"/>
          <w:sz w:val="24"/>
          <w:szCs w:val="24"/>
        </w:rPr>
        <w:t>DeepLight</w:t>
      </w:r>
      <w:r w:rsidRPr="00A07646">
        <w:rPr>
          <w:rFonts w:ascii="Times New Roman" w:hAnsi="Times New Roman" w:cs="Times New Roman"/>
          <w:sz w:val="24"/>
          <w:szCs w:val="24"/>
        </w:rPr>
        <w:t xml:space="preserve"> can assume that F</w:t>
      </w:r>
      <w:r w:rsidRPr="003B26A8">
        <w:rPr>
          <w:rFonts w:ascii="Times New Roman" w:hAnsi="Times New Roman" w:cs="Times New Roman"/>
          <w:sz w:val="24"/>
          <w:szCs w:val="24"/>
          <w:vertAlign w:val="subscript"/>
        </w:rPr>
        <w:t>i</w:t>
      </w:r>
      <w:r w:rsidRPr="00A07646">
        <w:rPr>
          <w:rFonts w:ascii="Times New Roman" w:hAnsi="Times New Roman" w:cs="Times New Roman"/>
          <w:sz w:val="24"/>
          <w:szCs w:val="24"/>
        </w:rPr>
        <w:t xml:space="preserve"> </w:t>
      </w:r>
      <w:r w:rsidR="003B26A8">
        <w:rPr>
          <w:rFonts w:ascii="Times New Roman" w:hAnsi="Times New Roman" w:cs="Times New Roman"/>
          <w:sz w:val="24"/>
          <w:szCs w:val="24"/>
        </w:rPr>
        <w:t>and</w:t>
      </w:r>
      <w:r w:rsidRPr="00A07646">
        <w:rPr>
          <w:rFonts w:ascii="Times New Roman" w:hAnsi="Times New Roman" w:cs="Times New Roman"/>
          <w:sz w:val="24"/>
          <w:szCs w:val="24"/>
        </w:rPr>
        <w:t xml:space="preserve"> F</w:t>
      </w:r>
      <w:r w:rsidRPr="003B26A8">
        <w:rPr>
          <w:rFonts w:ascii="Times New Roman" w:hAnsi="Times New Roman" w:cs="Times New Roman"/>
          <w:sz w:val="24"/>
          <w:szCs w:val="24"/>
          <w:vertAlign w:val="subscript"/>
        </w:rPr>
        <w:t>i+2</w:t>
      </w:r>
      <w:r w:rsidRPr="00A07646">
        <w:rPr>
          <w:rFonts w:ascii="Times New Roman" w:hAnsi="Times New Roman" w:cs="Times New Roman"/>
          <w:sz w:val="24"/>
          <w:szCs w:val="24"/>
        </w:rPr>
        <w:t xml:space="preserve"> are the encoded pair of frames and pass it along for decoding; if not, this frame triple is discarded and Transitio</w:t>
      </w:r>
      <w:r w:rsidR="00EF4844">
        <w:rPr>
          <w:rFonts w:ascii="Times New Roman" w:hAnsi="Times New Roman" w:cs="Times New Roman"/>
          <w:sz w:val="24"/>
          <w:szCs w:val="24"/>
        </w:rPr>
        <w:t>n</w:t>
      </w:r>
      <w:r w:rsidRPr="00A07646">
        <w:rPr>
          <w:rFonts w:ascii="Times New Roman" w:hAnsi="Times New Roman" w:cs="Times New Roman"/>
          <w:sz w:val="24"/>
          <w:szCs w:val="24"/>
        </w:rPr>
        <w:t>NNet is applied on the next triple F</w:t>
      </w:r>
      <w:r w:rsidRPr="004D48A0">
        <w:rPr>
          <w:rFonts w:ascii="Times New Roman" w:hAnsi="Times New Roman" w:cs="Times New Roman"/>
          <w:sz w:val="24"/>
          <w:szCs w:val="24"/>
          <w:vertAlign w:val="subscript"/>
        </w:rPr>
        <w:t>i+1</w:t>
      </w:r>
      <w:r w:rsidRPr="00A07646">
        <w:rPr>
          <w:rFonts w:ascii="Times New Roman" w:hAnsi="Times New Roman" w:cs="Times New Roman"/>
          <w:sz w:val="24"/>
          <w:szCs w:val="24"/>
        </w:rPr>
        <w:t>,</w:t>
      </w:r>
      <w:r w:rsidR="004D48A0">
        <w:rPr>
          <w:rFonts w:ascii="Times New Roman" w:hAnsi="Times New Roman" w:cs="Times New Roman"/>
          <w:sz w:val="24"/>
          <w:szCs w:val="24"/>
        </w:rPr>
        <w:t xml:space="preserve"> </w:t>
      </w:r>
      <w:r w:rsidRPr="00A07646">
        <w:rPr>
          <w:rFonts w:ascii="Times New Roman" w:hAnsi="Times New Roman" w:cs="Times New Roman"/>
          <w:sz w:val="24"/>
          <w:szCs w:val="24"/>
        </w:rPr>
        <w:t>F</w:t>
      </w:r>
      <w:r w:rsidRPr="004D48A0">
        <w:rPr>
          <w:rFonts w:ascii="Times New Roman" w:hAnsi="Times New Roman" w:cs="Times New Roman"/>
          <w:sz w:val="24"/>
          <w:szCs w:val="24"/>
          <w:vertAlign w:val="subscript"/>
        </w:rPr>
        <w:t>i+2</w:t>
      </w:r>
      <w:r w:rsidRPr="00A07646">
        <w:rPr>
          <w:rFonts w:ascii="Times New Roman" w:hAnsi="Times New Roman" w:cs="Times New Roman"/>
          <w:sz w:val="24"/>
          <w:szCs w:val="24"/>
        </w:rPr>
        <w:t>,</w:t>
      </w:r>
      <w:r w:rsidR="004D48A0">
        <w:rPr>
          <w:rFonts w:ascii="Times New Roman" w:hAnsi="Times New Roman" w:cs="Times New Roman"/>
          <w:sz w:val="24"/>
          <w:szCs w:val="24"/>
        </w:rPr>
        <w:t xml:space="preserve"> </w:t>
      </w:r>
      <w:r w:rsidRPr="00A07646">
        <w:rPr>
          <w:rFonts w:ascii="Times New Roman" w:hAnsi="Times New Roman" w:cs="Times New Roman"/>
          <w:sz w:val="24"/>
          <w:szCs w:val="24"/>
        </w:rPr>
        <w:t>F</w:t>
      </w:r>
      <w:r w:rsidRPr="004D48A0">
        <w:rPr>
          <w:rFonts w:ascii="Times New Roman" w:hAnsi="Times New Roman" w:cs="Times New Roman"/>
          <w:sz w:val="24"/>
          <w:szCs w:val="24"/>
          <w:vertAlign w:val="subscript"/>
        </w:rPr>
        <w:t>i+3</w:t>
      </w:r>
      <w:r w:rsidRPr="00A07646">
        <w:rPr>
          <w:rFonts w:ascii="Times New Roman" w:hAnsi="Times New Roman" w:cs="Times New Roman"/>
          <w:sz w:val="24"/>
          <w:szCs w:val="24"/>
        </w:rPr>
        <w:t>.</w:t>
      </w:r>
    </w:p>
    <w:p w14:paraId="3A6FB3EB" w14:textId="38F0AFFF" w:rsidR="00A07646" w:rsidRDefault="00A07646">
      <w:pPr>
        <w:spacing w:line="360" w:lineRule="auto"/>
        <w:jc w:val="both"/>
        <w:rPr>
          <w:rFonts w:ascii="Times New Roman" w:hAnsi="Times New Roman" w:cs="Times New Roman"/>
          <w:sz w:val="24"/>
          <w:szCs w:val="24"/>
        </w:rPr>
        <w:pPrChange w:id="359" w:author="Jayatilaka Gihan" w:date="2020-03-01T09:50:00Z">
          <w:pPr/>
        </w:pPrChange>
      </w:pPr>
      <w:r w:rsidRPr="00A07646">
        <w:rPr>
          <w:rFonts w:ascii="Times New Roman" w:hAnsi="Times New Roman" w:cs="Times New Roman"/>
          <w:sz w:val="24"/>
          <w:szCs w:val="24"/>
        </w:rPr>
        <w:t>To make this determination, Transitio</w:t>
      </w:r>
      <w:r w:rsidR="00EF4844">
        <w:rPr>
          <w:rFonts w:ascii="Times New Roman" w:hAnsi="Times New Roman" w:cs="Times New Roman"/>
          <w:sz w:val="24"/>
          <w:szCs w:val="24"/>
        </w:rPr>
        <w:t>n</w:t>
      </w:r>
      <w:r w:rsidRPr="00A07646">
        <w:rPr>
          <w:rFonts w:ascii="Times New Roman" w:hAnsi="Times New Roman" w:cs="Times New Roman"/>
          <w:sz w:val="24"/>
          <w:szCs w:val="24"/>
        </w:rPr>
        <w:t>NNet first computes the average of the RGB values of each individual camera frame, creating a single gray-scale matrix for each frame. These K frames are then stacked together (creating a K-channel `virtual image') which is then fed into a binary CNN classifier (valid vs. invalid?). Note that TransitionNNet makes no assumptions whatsoever on the presence of any on-screen markers, and can be trained to support multiple display rates (which correspond to multiple possible transition frames between a valid Manchester-coded pair).</w:t>
      </w:r>
    </w:p>
    <w:p w14:paraId="049CAC79" w14:textId="77777777" w:rsidR="00BF154F" w:rsidRPr="00A07646" w:rsidRDefault="00BF154F" w:rsidP="00BF154F">
      <w:pPr>
        <w:spacing w:line="360" w:lineRule="auto"/>
        <w:jc w:val="both"/>
        <w:rPr>
          <w:rFonts w:ascii="Times New Roman" w:hAnsi="Times New Roman" w:cs="Times New Roman"/>
          <w:sz w:val="24"/>
          <w:szCs w:val="24"/>
        </w:rPr>
      </w:pPr>
    </w:p>
    <w:p w14:paraId="6F2808BA" w14:textId="208ECD23" w:rsidR="00A07646" w:rsidRPr="00A07646" w:rsidRDefault="00A07646">
      <w:pPr>
        <w:spacing w:line="360" w:lineRule="auto"/>
        <w:jc w:val="both"/>
        <w:rPr>
          <w:rFonts w:ascii="Times New Roman" w:hAnsi="Times New Roman" w:cs="Times New Roman"/>
          <w:sz w:val="24"/>
          <w:szCs w:val="24"/>
        </w:rPr>
        <w:pPrChange w:id="360" w:author="Jayatilaka Gihan" w:date="2020-03-01T09:50:00Z">
          <w:pPr/>
        </w:pPrChange>
      </w:pPr>
      <w:r w:rsidRPr="00BD4D87">
        <w:rPr>
          <w:rFonts w:ascii="Times New Roman" w:hAnsi="Times New Roman" w:cs="Times New Roman"/>
          <w:b/>
          <w:sz w:val="24"/>
          <w:szCs w:val="24"/>
        </w:rPr>
        <w:t xml:space="preserve">Robust Bit Decoding: DLNet </w:t>
      </w:r>
      <w:r w:rsidR="00BD4D87">
        <w:rPr>
          <w:rFonts w:ascii="Times New Roman" w:hAnsi="Times New Roman" w:cs="Times New Roman"/>
          <w:b/>
          <w:sz w:val="24"/>
          <w:szCs w:val="24"/>
        </w:rPr>
        <w:t>and</w:t>
      </w:r>
      <w:r w:rsidRPr="00BD4D87">
        <w:rPr>
          <w:rFonts w:ascii="Times New Roman" w:hAnsi="Times New Roman" w:cs="Times New Roman"/>
          <w:b/>
          <w:sz w:val="24"/>
          <w:szCs w:val="24"/>
        </w:rPr>
        <w:t xml:space="preserve"> LightNet</w:t>
      </w:r>
    </w:p>
    <w:p w14:paraId="6DE3C9CB" w14:textId="59C56A1E" w:rsidR="00A07646" w:rsidRDefault="00A07646">
      <w:pPr>
        <w:spacing w:line="360" w:lineRule="auto"/>
        <w:jc w:val="both"/>
        <w:rPr>
          <w:rFonts w:ascii="Times New Roman" w:hAnsi="Times New Roman" w:cs="Times New Roman"/>
          <w:sz w:val="24"/>
          <w:szCs w:val="24"/>
        </w:rPr>
        <w:pPrChange w:id="361" w:author="Jayatilaka Gihan" w:date="2020-03-01T09:50:00Z">
          <w:pPr/>
        </w:pPrChange>
      </w:pPr>
      <w:r w:rsidRPr="00A07646">
        <w:rPr>
          <w:rFonts w:ascii="Times New Roman" w:hAnsi="Times New Roman" w:cs="Times New Roman"/>
          <w:sz w:val="24"/>
          <w:szCs w:val="24"/>
        </w:rPr>
        <w:t xml:space="preserve">As previously shown in Figure </w:t>
      </w:r>
      <w:r w:rsidR="00A562AA" w:rsidRPr="00A562AA">
        <w:rPr>
          <w:rFonts w:ascii="Times New Roman" w:hAnsi="Times New Roman" w:cs="Times New Roman"/>
          <w:sz w:val="24"/>
          <w:szCs w:val="24"/>
        </w:rPr>
        <w:t>4.5</w:t>
      </w:r>
      <w:r w:rsidRPr="00A07646">
        <w:rPr>
          <w:rFonts w:ascii="Times New Roman" w:hAnsi="Times New Roman" w:cs="Times New Roman"/>
          <w:sz w:val="24"/>
          <w:szCs w:val="24"/>
        </w:rPr>
        <w:t xml:space="preserve">, the screen detection using our ML based models can localize the screen with a IOU value of more than 80%. However, there is still a significant amount of background scene in the bounding box. Existing methods, which explicitly partition the extracted `screen' into spatial grids, then exhibit poor perform, as they effectively attempt to decode bits from </w:t>
      </w:r>
      <w:r w:rsidRPr="00547288">
        <w:rPr>
          <w:rFonts w:ascii="Times New Roman" w:hAnsi="Times New Roman" w:cs="Times New Roman"/>
          <w:i/>
          <w:sz w:val="24"/>
          <w:szCs w:val="24"/>
        </w:rPr>
        <w:t>misaligned</w:t>
      </w:r>
      <w:r w:rsidRPr="00A07646">
        <w:rPr>
          <w:rFonts w:ascii="Times New Roman" w:hAnsi="Times New Roman" w:cs="Times New Roman"/>
          <w:sz w:val="24"/>
          <w:szCs w:val="24"/>
        </w:rPr>
        <w:t xml:space="preserve"> grids. To overcome this limitation, we instead propose a CNN-based approach, where the pipeline uses observed </w:t>
      </w:r>
      <w:r w:rsidRPr="00547288">
        <w:rPr>
          <w:rFonts w:ascii="Times New Roman" w:hAnsi="Times New Roman" w:cs="Times New Roman"/>
          <w:i/>
          <w:sz w:val="24"/>
          <w:szCs w:val="24"/>
        </w:rPr>
        <w:t>intensity variations among neighboring regions</w:t>
      </w:r>
      <w:r w:rsidRPr="00A07646">
        <w:rPr>
          <w:rFonts w:ascii="Times New Roman" w:hAnsi="Times New Roman" w:cs="Times New Roman"/>
          <w:sz w:val="24"/>
          <w:szCs w:val="24"/>
        </w:rPr>
        <w:t>, at multiple spatial scales, to implicitly determine the grid boundaries.</w:t>
      </w:r>
    </w:p>
    <w:p w14:paraId="0584F69D" w14:textId="77777777" w:rsidR="00BF154F" w:rsidRPr="00A07646" w:rsidRDefault="00BF154F" w:rsidP="00BF154F">
      <w:pPr>
        <w:spacing w:line="360" w:lineRule="auto"/>
        <w:jc w:val="both"/>
        <w:rPr>
          <w:rFonts w:ascii="Times New Roman" w:hAnsi="Times New Roman" w:cs="Times New Roman"/>
          <w:sz w:val="24"/>
          <w:szCs w:val="24"/>
        </w:rPr>
      </w:pPr>
    </w:p>
    <w:p w14:paraId="54568033" w14:textId="17491C73" w:rsidR="00A07646" w:rsidRPr="00A07646" w:rsidRDefault="00A07646">
      <w:pPr>
        <w:spacing w:line="360" w:lineRule="auto"/>
        <w:jc w:val="both"/>
        <w:rPr>
          <w:rFonts w:ascii="Times New Roman" w:hAnsi="Times New Roman" w:cs="Times New Roman"/>
          <w:sz w:val="24"/>
          <w:szCs w:val="24"/>
        </w:rPr>
        <w:pPrChange w:id="362" w:author="Jayatilaka Gihan" w:date="2020-03-01T09:50:00Z">
          <w:pPr/>
        </w:pPrChange>
      </w:pPr>
      <w:r w:rsidRPr="00547288">
        <w:rPr>
          <w:rFonts w:ascii="Times New Roman" w:hAnsi="Times New Roman" w:cs="Times New Roman"/>
          <w:b/>
          <w:sz w:val="24"/>
          <w:szCs w:val="24"/>
        </w:rPr>
        <w:t>Single-shot decoder</w:t>
      </w:r>
    </w:p>
    <w:p w14:paraId="0F6BDCCB" w14:textId="0D06CEF6" w:rsidR="00547288" w:rsidRDefault="00A07646">
      <w:pPr>
        <w:spacing w:line="360" w:lineRule="auto"/>
        <w:jc w:val="both"/>
        <w:rPr>
          <w:rFonts w:ascii="Times New Roman" w:hAnsi="Times New Roman" w:cs="Times New Roman"/>
          <w:sz w:val="24"/>
          <w:szCs w:val="24"/>
        </w:rPr>
        <w:pPrChange w:id="363" w:author="Jayatilaka Gihan" w:date="2020-03-01T09:50:00Z">
          <w:pPr/>
        </w:pPrChange>
      </w:pPr>
      <w:r w:rsidRPr="00A07646">
        <w:rPr>
          <w:rFonts w:ascii="Times New Roman" w:hAnsi="Times New Roman" w:cs="Times New Roman"/>
          <w:sz w:val="24"/>
          <w:szCs w:val="24"/>
        </w:rPr>
        <w:t xml:space="preserve">We first explore if a convolutional neural </w:t>
      </w:r>
      <w:r w:rsidR="008D4CBE" w:rsidRPr="00A07646">
        <w:rPr>
          <w:rFonts w:ascii="Times New Roman" w:hAnsi="Times New Roman" w:cs="Times New Roman"/>
          <w:sz w:val="24"/>
          <w:szCs w:val="24"/>
        </w:rPr>
        <w:t>network can</w:t>
      </w:r>
      <w:r w:rsidRPr="00A07646">
        <w:rPr>
          <w:rFonts w:ascii="Times New Roman" w:hAnsi="Times New Roman" w:cs="Times New Roman"/>
          <w:sz w:val="24"/>
          <w:szCs w:val="24"/>
        </w:rPr>
        <w:t xml:space="preserve"> take advantage of its multi-scale spatial features to extract the grid boundaries from a single captured image. Intuitively, during the supervised training phase, the CNN will learn that: </w:t>
      </w:r>
    </w:p>
    <w:p w14:paraId="2396AEBB" w14:textId="77777777" w:rsidR="00547288" w:rsidRDefault="00A07646">
      <w:pPr>
        <w:spacing w:line="360" w:lineRule="auto"/>
        <w:ind w:left="720"/>
        <w:jc w:val="both"/>
        <w:rPr>
          <w:rFonts w:ascii="Times New Roman" w:hAnsi="Times New Roman" w:cs="Times New Roman"/>
          <w:sz w:val="24"/>
          <w:szCs w:val="24"/>
        </w:rPr>
        <w:pPrChange w:id="364" w:author="Jayatilaka Gihan" w:date="2020-03-01T09:50:00Z">
          <w:pPr>
            <w:ind w:left="720"/>
          </w:pPr>
        </w:pPrChange>
      </w:pPr>
      <w:r w:rsidRPr="00A07646">
        <w:rPr>
          <w:rFonts w:ascii="Times New Roman" w:hAnsi="Times New Roman" w:cs="Times New Roman"/>
          <w:sz w:val="24"/>
          <w:szCs w:val="24"/>
        </w:rPr>
        <w:t xml:space="preserve">(a) in any screen image, the grids/cells will be uniformly </w:t>
      </w:r>
      <w:r w:rsidR="00547288">
        <w:rPr>
          <w:rFonts w:ascii="Times New Roman" w:hAnsi="Times New Roman" w:cs="Times New Roman"/>
          <w:sz w:val="24"/>
          <w:szCs w:val="24"/>
        </w:rPr>
        <w:t>and</w:t>
      </w:r>
      <w:r w:rsidRPr="00A07646">
        <w:rPr>
          <w:rFonts w:ascii="Times New Roman" w:hAnsi="Times New Roman" w:cs="Times New Roman"/>
          <w:sz w:val="24"/>
          <w:szCs w:val="24"/>
        </w:rPr>
        <w:t xml:space="preserve"> regularly spaced, and </w:t>
      </w:r>
    </w:p>
    <w:p w14:paraId="1580FB99" w14:textId="422BC0F7" w:rsidR="00A07646" w:rsidRPr="00A07646" w:rsidRDefault="00A07646">
      <w:pPr>
        <w:spacing w:line="360" w:lineRule="auto"/>
        <w:ind w:left="720"/>
        <w:jc w:val="both"/>
        <w:rPr>
          <w:rFonts w:ascii="Times New Roman" w:hAnsi="Times New Roman" w:cs="Times New Roman"/>
          <w:sz w:val="24"/>
          <w:szCs w:val="24"/>
        </w:rPr>
        <w:pPrChange w:id="365" w:author="Jayatilaka Gihan" w:date="2020-03-01T09:50:00Z">
          <w:pPr>
            <w:ind w:left="720"/>
          </w:pPr>
        </w:pPrChange>
      </w:pPr>
      <w:r w:rsidRPr="00A07646">
        <w:rPr>
          <w:rFonts w:ascii="Times New Roman" w:hAnsi="Times New Roman" w:cs="Times New Roman"/>
          <w:sz w:val="24"/>
          <w:szCs w:val="24"/>
        </w:rPr>
        <w:lastRenderedPageBreak/>
        <w:t>(b) that under `random' bit patterns, the pixel intensities should differ across, approximately, half of the neighboring cells. The decoding pipeline then effectively tries to compute the best offset values (i.e., the grid partitions) that best matched these learned properties.</w:t>
      </w:r>
    </w:p>
    <w:p w14:paraId="1040D29C" w14:textId="77777777" w:rsidR="00A07646" w:rsidRPr="00A07646" w:rsidRDefault="00A07646">
      <w:pPr>
        <w:spacing w:line="360" w:lineRule="auto"/>
        <w:jc w:val="both"/>
        <w:rPr>
          <w:rFonts w:ascii="Times New Roman" w:hAnsi="Times New Roman" w:cs="Times New Roman"/>
          <w:sz w:val="24"/>
          <w:szCs w:val="24"/>
        </w:rPr>
        <w:pPrChange w:id="366" w:author="Jayatilaka Gihan" w:date="2020-03-01T09:50:00Z">
          <w:pPr/>
        </w:pPrChange>
      </w:pPr>
    </w:p>
    <w:p w14:paraId="21DC5CBA" w14:textId="5FF8C1BE" w:rsidR="00A07646" w:rsidRPr="00A07646" w:rsidRDefault="00A07646">
      <w:pPr>
        <w:spacing w:line="360" w:lineRule="auto"/>
        <w:jc w:val="both"/>
        <w:rPr>
          <w:rFonts w:ascii="Times New Roman" w:hAnsi="Times New Roman" w:cs="Times New Roman"/>
          <w:sz w:val="24"/>
          <w:szCs w:val="24"/>
        </w:rPr>
        <w:pPrChange w:id="367" w:author="Jayatilaka Gihan" w:date="2020-03-01T09:50:00Z">
          <w:pPr/>
        </w:pPrChange>
      </w:pPr>
      <w:r w:rsidRPr="00A07646">
        <w:rPr>
          <w:rFonts w:ascii="Times New Roman" w:hAnsi="Times New Roman" w:cs="Times New Roman"/>
          <w:sz w:val="24"/>
          <w:szCs w:val="24"/>
        </w:rPr>
        <w:t>More specifically, we apply the InceptionNet model (2 blocks only</w:t>
      </w:r>
      <w:r w:rsidR="00547288">
        <w:rPr>
          <w:rFonts w:ascii="Times New Roman" w:hAnsi="Times New Roman" w:cs="Times New Roman"/>
          <w:sz w:val="24"/>
          <w:szCs w:val="24"/>
        </w:rPr>
        <w:t>. This is shallow than the original paper)</w:t>
      </w:r>
      <w:r w:rsidRPr="00A07646">
        <w:rPr>
          <w:rFonts w:ascii="Times New Roman" w:hAnsi="Times New Roman" w:cs="Times New Roman"/>
          <w:sz w:val="24"/>
          <w:szCs w:val="24"/>
        </w:rPr>
        <w:t xml:space="preserve">, that represents the state-of-the-art for many vision applications. Figure </w:t>
      </w:r>
      <w:r w:rsidR="007E277F" w:rsidRPr="007E277F">
        <w:rPr>
          <w:rFonts w:ascii="Times New Roman" w:hAnsi="Times New Roman" w:cs="Times New Roman"/>
          <w:sz w:val="24"/>
          <w:szCs w:val="24"/>
        </w:rPr>
        <w:t>4.</w:t>
      </w:r>
      <w:r w:rsidR="008E219E">
        <w:rPr>
          <w:rFonts w:ascii="Times New Roman" w:hAnsi="Times New Roman" w:cs="Times New Roman"/>
          <w:sz w:val="24"/>
          <w:szCs w:val="24"/>
        </w:rPr>
        <w:t>7</w:t>
      </w:r>
      <w:r w:rsidR="007E277F" w:rsidRPr="007E277F">
        <w:rPr>
          <w:rFonts w:ascii="Times New Roman" w:hAnsi="Times New Roman" w:cs="Times New Roman"/>
          <w:sz w:val="24"/>
          <w:szCs w:val="24"/>
        </w:rPr>
        <w:t xml:space="preserve"> </w:t>
      </w:r>
      <w:r w:rsidRPr="00A07646">
        <w:rPr>
          <w:rFonts w:ascii="Times New Roman" w:hAnsi="Times New Roman" w:cs="Times New Roman"/>
          <w:sz w:val="24"/>
          <w:szCs w:val="24"/>
        </w:rPr>
        <w:t xml:space="preserve">shows the block diagram of the decoder. </w:t>
      </w:r>
    </w:p>
    <w:p w14:paraId="6A7CAAC9" w14:textId="61CFC9B8" w:rsidR="00A07646" w:rsidRDefault="00A07646">
      <w:pPr>
        <w:spacing w:line="360" w:lineRule="auto"/>
        <w:jc w:val="both"/>
        <w:rPr>
          <w:rFonts w:ascii="Times New Roman" w:hAnsi="Times New Roman" w:cs="Times New Roman"/>
          <w:sz w:val="24"/>
          <w:szCs w:val="24"/>
        </w:rPr>
        <w:pPrChange w:id="368" w:author="Jayatilaka Gihan" w:date="2020-03-01T09:50:00Z">
          <w:pPr/>
        </w:pPrChange>
      </w:pPr>
      <w:r w:rsidRPr="00A07646">
        <w:rPr>
          <w:rFonts w:ascii="Times New Roman" w:hAnsi="Times New Roman" w:cs="Times New Roman"/>
          <w:sz w:val="24"/>
          <w:szCs w:val="24"/>
        </w:rPr>
        <w:t xml:space="preserve">Experimental </w:t>
      </w:r>
      <w:r w:rsidR="00611BAA" w:rsidRPr="00A07646">
        <w:rPr>
          <w:rFonts w:ascii="Times New Roman" w:hAnsi="Times New Roman" w:cs="Times New Roman"/>
          <w:sz w:val="24"/>
          <w:szCs w:val="24"/>
        </w:rPr>
        <w:t>results show</w:t>
      </w:r>
      <w:r w:rsidRPr="00A07646">
        <w:rPr>
          <w:rFonts w:ascii="Times New Roman" w:hAnsi="Times New Roman" w:cs="Times New Roman"/>
          <w:sz w:val="24"/>
          <w:szCs w:val="24"/>
        </w:rPr>
        <w:t xml:space="preserve"> that this single-shot decoder is able to decode the embedded data accurately, when </w:t>
      </w:r>
      <w:r w:rsidR="00CC09E3">
        <w:rPr>
          <w:rFonts w:ascii="Times New Roman" w:hAnsi="Times New Roman" w:cs="Times New Roman"/>
          <w:sz w:val="24"/>
          <w:szCs w:val="24"/>
        </w:rPr>
        <w:t xml:space="preserve">∆ &gt;= </w:t>
      </w:r>
      <w:r w:rsidRPr="00A07646">
        <w:rPr>
          <w:rFonts w:ascii="Times New Roman" w:hAnsi="Times New Roman" w:cs="Times New Roman"/>
          <w:sz w:val="24"/>
          <w:szCs w:val="24"/>
        </w:rPr>
        <w:t xml:space="preserve">4%. However, the BER increases significantly when </w:t>
      </w:r>
      <w:r w:rsidR="00CC09E3">
        <w:rPr>
          <w:rFonts w:ascii="Times New Roman" w:hAnsi="Times New Roman" w:cs="Times New Roman"/>
          <w:sz w:val="24"/>
          <w:szCs w:val="24"/>
        </w:rPr>
        <w:t>∆</w:t>
      </w:r>
      <w:r w:rsidRPr="00A07646">
        <w:rPr>
          <w:rFonts w:ascii="Times New Roman" w:hAnsi="Times New Roman" w:cs="Times New Roman"/>
          <w:sz w:val="24"/>
          <w:szCs w:val="24"/>
        </w:rPr>
        <w:t xml:space="preserve">=2%. Because prior results show that flicker is perceptible even at </w:t>
      </w:r>
      <w:r w:rsidR="00CC09E3">
        <w:rPr>
          <w:rFonts w:ascii="Times New Roman" w:hAnsi="Times New Roman" w:cs="Times New Roman"/>
          <w:sz w:val="24"/>
          <w:szCs w:val="24"/>
        </w:rPr>
        <w:t>∆</w:t>
      </w:r>
      <w:r w:rsidRPr="00A07646">
        <w:rPr>
          <w:rFonts w:ascii="Times New Roman" w:hAnsi="Times New Roman" w:cs="Times New Roman"/>
          <w:sz w:val="24"/>
          <w:szCs w:val="24"/>
        </w:rPr>
        <w:t xml:space="preserve">=2%, it appears that the single-shot decoder is not very effective while simultaneously preserving the imperceptibility of encoding. </w:t>
      </w:r>
    </w:p>
    <w:p w14:paraId="7B7A7414" w14:textId="23C4141C" w:rsidR="007E277F" w:rsidRDefault="007E277F">
      <w:pPr>
        <w:spacing w:line="360" w:lineRule="auto"/>
        <w:jc w:val="both"/>
        <w:rPr>
          <w:rFonts w:ascii="Times New Roman" w:hAnsi="Times New Roman" w:cs="Times New Roman"/>
          <w:sz w:val="24"/>
          <w:szCs w:val="24"/>
        </w:rPr>
        <w:pPrChange w:id="369" w:author="Jayatilaka Gihan" w:date="2020-03-01T09:50:00Z">
          <w:pPr/>
        </w:pPrChange>
      </w:pPr>
    </w:p>
    <w:p w14:paraId="34443EEE" w14:textId="7009636A" w:rsidR="007E277F" w:rsidRDefault="007E277F">
      <w:pPr>
        <w:spacing w:line="360" w:lineRule="auto"/>
        <w:jc w:val="center"/>
        <w:rPr>
          <w:rFonts w:ascii="Times New Roman" w:hAnsi="Times New Roman" w:cs="Times New Roman"/>
          <w:sz w:val="24"/>
          <w:szCs w:val="24"/>
        </w:rPr>
        <w:pPrChange w:id="370" w:author="Jayatilaka Gihan" w:date="2020-03-01T09:50:00Z">
          <w:pPr>
            <w:jc w:val="center"/>
          </w:pPr>
        </w:pPrChange>
      </w:pPr>
      <w:r w:rsidRPr="007E277F">
        <w:rPr>
          <w:noProof/>
        </w:rPr>
        <w:drawing>
          <wp:inline distT="0" distB="0" distL="0" distR="0" wp14:anchorId="20D89CDA" wp14:editId="1709DA53">
            <wp:extent cx="6297930" cy="1971675"/>
            <wp:effectExtent l="0" t="0" r="762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7930" cy="1971675"/>
                    </a:xfrm>
                    <a:prstGeom prst="rect">
                      <a:avLst/>
                    </a:prstGeom>
                  </pic:spPr>
                </pic:pic>
              </a:graphicData>
            </a:graphic>
          </wp:inline>
        </w:drawing>
      </w:r>
    </w:p>
    <w:p w14:paraId="4BB0CE7D" w14:textId="56F4DC66" w:rsidR="00A07646" w:rsidRPr="00A07646" w:rsidRDefault="007E277F">
      <w:pPr>
        <w:spacing w:line="360" w:lineRule="auto"/>
        <w:jc w:val="center"/>
        <w:rPr>
          <w:rFonts w:ascii="Times New Roman" w:hAnsi="Times New Roman" w:cs="Times New Roman"/>
          <w:sz w:val="24"/>
          <w:szCs w:val="24"/>
        </w:rPr>
        <w:pPrChange w:id="371" w:author="Jayatilaka Gihan" w:date="2020-03-01T09:50:00Z">
          <w:pPr>
            <w:jc w:val="center"/>
          </w:pPr>
        </w:pPrChange>
      </w:pPr>
      <w:r>
        <w:rPr>
          <w:rFonts w:ascii="Times New Roman" w:hAnsi="Times New Roman" w:cs="Times New Roman"/>
          <w:sz w:val="24"/>
          <w:szCs w:val="24"/>
        </w:rPr>
        <w:t>Figure 4.</w:t>
      </w:r>
      <w:r w:rsidR="00EA3E0A">
        <w:rPr>
          <w:rFonts w:ascii="Times New Roman" w:hAnsi="Times New Roman" w:cs="Times New Roman"/>
          <w:sz w:val="24"/>
          <w:szCs w:val="24"/>
        </w:rPr>
        <w:t>7</w:t>
      </w:r>
      <w:r>
        <w:rPr>
          <w:rFonts w:ascii="Times New Roman" w:hAnsi="Times New Roman" w:cs="Times New Roman"/>
          <w:sz w:val="24"/>
          <w:szCs w:val="24"/>
        </w:rPr>
        <w:t>. Inception network for single shot detection</w:t>
      </w:r>
    </w:p>
    <w:p w14:paraId="58EE79B6" w14:textId="0C0081B5" w:rsidR="00A07646" w:rsidRPr="00D80790" w:rsidRDefault="00A07646">
      <w:pPr>
        <w:spacing w:line="360" w:lineRule="auto"/>
        <w:jc w:val="both"/>
        <w:rPr>
          <w:rFonts w:ascii="Times New Roman" w:hAnsi="Times New Roman" w:cs="Times New Roman"/>
          <w:b/>
          <w:sz w:val="24"/>
          <w:szCs w:val="24"/>
        </w:rPr>
        <w:pPrChange w:id="372" w:author="Jayatilaka Gihan" w:date="2020-03-01T09:50:00Z">
          <w:pPr/>
        </w:pPrChange>
      </w:pPr>
      <w:r w:rsidRPr="00D80790">
        <w:rPr>
          <w:rFonts w:ascii="Times New Roman" w:hAnsi="Times New Roman" w:cs="Times New Roman"/>
          <w:b/>
          <w:sz w:val="24"/>
          <w:szCs w:val="24"/>
        </w:rPr>
        <w:t>Temporal decoder</w:t>
      </w:r>
    </w:p>
    <w:p w14:paraId="160AD706" w14:textId="0EDB52A7" w:rsidR="00A07646" w:rsidRPr="00A07646" w:rsidRDefault="00A07646">
      <w:pPr>
        <w:spacing w:line="360" w:lineRule="auto"/>
        <w:jc w:val="both"/>
        <w:rPr>
          <w:rFonts w:ascii="Times New Roman" w:hAnsi="Times New Roman" w:cs="Times New Roman"/>
          <w:sz w:val="24"/>
          <w:szCs w:val="24"/>
        </w:rPr>
        <w:pPrChange w:id="373" w:author="Jayatilaka Gihan" w:date="2020-03-01T09:50:00Z">
          <w:pPr/>
        </w:pPrChange>
      </w:pPr>
      <w:r w:rsidRPr="00A07646">
        <w:rPr>
          <w:rFonts w:ascii="Times New Roman" w:hAnsi="Times New Roman" w:cs="Times New Roman"/>
          <w:sz w:val="24"/>
          <w:szCs w:val="24"/>
        </w:rPr>
        <w:t xml:space="preserve">To achieve robust decoding with even lower </w:t>
      </w:r>
      <w:r w:rsidR="003D3E0B">
        <w:rPr>
          <w:rFonts w:ascii="Times New Roman" w:hAnsi="Times New Roman" w:cs="Times New Roman"/>
          <w:sz w:val="24"/>
          <w:szCs w:val="24"/>
        </w:rPr>
        <w:t>∆</w:t>
      </w:r>
      <w:r w:rsidRPr="00A07646">
        <w:rPr>
          <w:rFonts w:ascii="Times New Roman" w:hAnsi="Times New Roman" w:cs="Times New Roman"/>
          <w:sz w:val="24"/>
          <w:szCs w:val="24"/>
        </w:rPr>
        <w:t xml:space="preserve">, we need to develop a DNN model that is less dependent on the visual content within a frame, but instead uses the temporal variation of pixels </w:t>
      </w:r>
      <w:r w:rsidRPr="003D3E0B">
        <w:rPr>
          <w:rFonts w:ascii="Times New Roman" w:hAnsi="Times New Roman" w:cs="Times New Roman"/>
          <w:i/>
          <w:sz w:val="24"/>
          <w:szCs w:val="24"/>
        </w:rPr>
        <w:t>across frames</w:t>
      </w:r>
      <w:r w:rsidRPr="00A07646">
        <w:rPr>
          <w:rFonts w:ascii="Times New Roman" w:hAnsi="Times New Roman" w:cs="Times New Roman"/>
          <w:sz w:val="24"/>
          <w:szCs w:val="24"/>
        </w:rPr>
        <w:t xml:space="preserve">. To provide the decoder a clue of temporal variation, we need to feed it with consecutive frames, and we encode each "bit" as an amount of pixel variation over time using Manchester coding scheme. </w:t>
      </w:r>
    </w:p>
    <w:p w14:paraId="2F62FC2A" w14:textId="7B83AE26" w:rsidR="00A07646" w:rsidRDefault="00A07646">
      <w:pPr>
        <w:spacing w:line="360" w:lineRule="auto"/>
        <w:jc w:val="both"/>
        <w:rPr>
          <w:rFonts w:ascii="Times New Roman" w:hAnsi="Times New Roman" w:cs="Times New Roman"/>
          <w:b/>
          <w:sz w:val="24"/>
          <w:szCs w:val="24"/>
        </w:rPr>
        <w:pPrChange w:id="374" w:author="Jayatilaka Gihan" w:date="2020-03-01T09:50:00Z">
          <w:pPr/>
        </w:pPrChange>
      </w:pPr>
      <w:r w:rsidRPr="003D3E0B">
        <w:rPr>
          <w:rFonts w:ascii="Times New Roman" w:hAnsi="Times New Roman" w:cs="Times New Roman"/>
          <w:b/>
          <w:sz w:val="24"/>
          <w:szCs w:val="24"/>
        </w:rPr>
        <w:t>Reduced Complexity DNN: LightNet</w:t>
      </w:r>
    </w:p>
    <w:p w14:paraId="5DF806E1" w14:textId="3D770155" w:rsidR="004441C5" w:rsidRDefault="00225B9E">
      <w:pPr>
        <w:spacing w:line="360" w:lineRule="auto"/>
        <w:jc w:val="both"/>
        <w:rPr>
          <w:noProof/>
        </w:rPr>
        <w:pPrChange w:id="375" w:author="Jayatilaka Gihan" w:date="2020-03-01T09:50:00Z">
          <w:pPr/>
        </w:pPrChange>
      </w:pPr>
      <w:r>
        <w:rPr>
          <w:rFonts w:ascii="Times New Roman" w:hAnsi="Times New Roman" w:cs="Times New Roman"/>
          <w:sz w:val="24"/>
          <w:szCs w:val="24"/>
        </w:rPr>
        <w:t>T</w:t>
      </w:r>
      <w:r w:rsidR="00A07646" w:rsidRPr="00A07646">
        <w:rPr>
          <w:rFonts w:ascii="Times New Roman" w:hAnsi="Times New Roman" w:cs="Times New Roman"/>
          <w:sz w:val="24"/>
          <w:szCs w:val="24"/>
        </w:rPr>
        <w:t xml:space="preserve">hough the Inception modules achieve fairly high bit accuracy, it is prohibitively complex: the total number of parameters for 299x299 pixel input image and a </w:t>
      </w:r>
      <w:r w:rsidR="00D67CFD">
        <w:rPr>
          <w:rFonts w:ascii="Times New Roman" w:hAnsi="Times New Roman" w:cs="Times New Roman"/>
          <w:sz w:val="24"/>
          <w:szCs w:val="24"/>
        </w:rPr>
        <w:t>10</w:t>
      </w:r>
      <w:r w:rsidR="00A07646" w:rsidRPr="00A07646">
        <w:rPr>
          <w:rFonts w:ascii="Times New Roman" w:hAnsi="Times New Roman" w:cs="Times New Roman"/>
          <w:sz w:val="24"/>
          <w:szCs w:val="24"/>
        </w:rPr>
        <w:t xml:space="preserve"> </w:t>
      </w:r>
      <w:r w:rsidR="00D67CFD">
        <w:rPr>
          <w:rFonts w:ascii="Times New Roman" w:hAnsi="Times New Roman" w:cs="Times New Roman"/>
          <w:sz w:val="24"/>
          <w:szCs w:val="24"/>
        </w:rPr>
        <w:t>x</w:t>
      </w:r>
      <w:r w:rsidR="00A07646" w:rsidRPr="00A07646">
        <w:rPr>
          <w:rFonts w:ascii="Times New Roman" w:hAnsi="Times New Roman" w:cs="Times New Roman"/>
          <w:sz w:val="24"/>
          <w:szCs w:val="24"/>
        </w:rPr>
        <w:t xml:space="preserve"> </w:t>
      </w:r>
      <w:r w:rsidR="00D67CFD">
        <w:rPr>
          <w:rFonts w:ascii="Times New Roman" w:hAnsi="Times New Roman" w:cs="Times New Roman"/>
          <w:sz w:val="24"/>
          <w:szCs w:val="24"/>
        </w:rPr>
        <w:t xml:space="preserve">10 </w:t>
      </w:r>
      <w:r w:rsidR="00A07646" w:rsidRPr="00A07646">
        <w:rPr>
          <w:rFonts w:ascii="Times New Roman" w:hAnsi="Times New Roman" w:cs="Times New Roman"/>
          <w:sz w:val="24"/>
          <w:szCs w:val="24"/>
        </w:rPr>
        <w:t>grid is 8.76 million!</w:t>
      </w:r>
      <w:r w:rsidR="00B23407">
        <w:rPr>
          <w:rFonts w:ascii="Times New Roman" w:hAnsi="Times New Roman" w:cs="Times New Roman"/>
          <w:sz w:val="24"/>
          <w:szCs w:val="24"/>
        </w:rPr>
        <w:t xml:space="preserve"> A</w:t>
      </w:r>
      <w:r w:rsidR="00A07646" w:rsidRPr="00A07646">
        <w:rPr>
          <w:rFonts w:ascii="Times New Roman" w:hAnsi="Times New Roman" w:cs="Times New Roman"/>
          <w:sz w:val="24"/>
          <w:szCs w:val="24"/>
        </w:rPr>
        <w:t xml:space="preserve">nd thus difficult to be scaled up to support higher resolution input image (e.g. full HD image for larger grid size ~ 80x60). Taking a closer look at a neuron, it can actually take a weighted sum (or subtraction) of the input frames </w:t>
      </w:r>
      <w:r w:rsidR="00A07646" w:rsidRPr="00A07646">
        <w:rPr>
          <w:rFonts w:ascii="Times New Roman" w:hAnsi="Times New Roman" w:cs="Times New Roman"/>
          <w:sz w:val="24"/>
          <w:szCs w:val="24"/>
        </w:rPr>
        <w:lastRenderedPageBreak/>
        <w:t>and thus eliminate the dependence of the original visual content. The elimination of visual content dependency leads to less complicated NN architecture. For example, it is more difficult to extract a grid of dimmer and brighter cells from an image with many vertical and horizontal line texture, and we need a complicated model to differentiate the features (horizontal/vertical edges) of data grid and ones of the original image. The situation is even more difficult if we have to reduce the brightness adjustment to eliminate the flickering effect.</w:t>
      </w:r>
      <w:r w:rsidR="004441C5" w:rsidRPr="004441C5">
        <w:rPr>
          <w:noProof/>
        </w:rPr>
        <w:t xml:space="preserve"> </w:t>
      </w:r>
    </w:p>
    <w:p w14:paraId="6DC376A7" w14:textId="24AD179C" w:rsidR="00A07646" w:rsidRDefault="004441C5">
      <w:pPr>
        <w:spacing w:line="360" w:lineRule="auto"/>
        <w:jc w:val="center"/>
        <w:rPr>
          <w:rFonts w:ascii="Times New Roman" w:hAnsi="Times New Roman" w:cs="Times New Roman"/>
          <w:sz w:val="24"/>
          <w:szCs w:val="24"/>
        </w:rPr>
        <w:pPrChange w:id="376" w:author="Jayatilaka Gihan" w:date="2020-03-01T09:50:00Z">
          <w:pPr>
            <w:jc w:val="center"/>
          </w:pPr>
        </w:pPrChange>
      </w:pPr>
      <w:r>
        <w:rPr>
          <w:noProof/>
        </w:rPr>
        <w:drawing>
          <wp:inline distT="0" distB="0" distL="0" distR="0" wp14:anchorId="7AF50A92" wp14:editId="25A377DB">
            <wp:extent cx="5626974" cy="238059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36481" cy="2384621"/>
                    </a:xfrm>
                    <a:prstGeom prst="rect">
                      <a:avLst/>
                    </a:prstGeom>
                  </pic:spPr>
                </pic:pic>
              </a:graphicData>
            </a:graphic>
          </wp:inline>
        </w:drawing>
      </w:r>
    </w:p>
    <w:p w14:paraId="1F6F7BF6" w14:textId="39375446" w:rsidR="007E277F" w:rsidRPr="00A07646" w:rsidRDefault="005E2A89">
      <w:pPr>
        <w:spacing w:line="360" w:lineRule="auto"/>
        <w:jc w:val="center"/>
        <w:rPr>
          <w:rFonts w:ascii="Times New Roman" w:hAnsi="Times New Roman" w:cs="Times New Roman"/>
          <w:sz w:val="24"/>
          <w:szCs w:val="24"/>
        </w:rPr>
        <w:pPrChange w:id="377" w:author="Jayatilaka Gihan" w:date="2020-03-01T09:50:00Z">
          <w:pPr>
            <w:jc w:val="center"/>
          </w:pPr>
        </w:pPrChange>
      </w:pPr>
      <w:r>
        <w:rPr>
          <w:rFonts w:ascii="Times New Roman" w:hAnsi="Times New Roman" w:cs="Times New Roman"/>
          <w:sz w:val="24"/>
          <w:szCs w:val="24"/>
        </w:rPr>
        <w:t>Figure 4.</w:t>
      </w:r>
      <w:r w:rsidR="00EA3E0A">
        <w:rPr>
          <w:rFonts w:ascii="Times New Roman" w:hAnsi="Times New Roman" w:cs="Times New Roman"/>
          <w:sz w:val="24"/>
          <w:szCs w:val="24"/>
        </w:rPr>
        <w:t>8</w:t>
      </w:r>
      <w:r>
        <w:rPr>
          <w:rFonts w:ascii="Times New Roman" w:hAnsi="Times New Roman" w:cs="Times New Roman"/>
          <w:sz w:val="24"/>
          <w:szCs w:val="24"/>
        </w:rPr>
        <w:t xml:space="preserve"> :LightNet</w:t>
      </w:r>
    </w:p>
    <w:p w14:paraId="21F12259" w14:textId="1E836924" w:rsidR="00A07646" w:rsidRPr="00A07646" w:rsidRDefault="00A07646">
      <w:pPr>
        <w:spacing w:line="360" w:lineRule="auto"/>
        <w:jc w:val="both"/>
        <w:rPr>
          <w:rFonts w:ascii="Times New Roman" w:hAnsi="Times New Roman" w:cs="Times New Roman"/>
          <w:sz w:val="24"/>
          <w:szCs w:val="24"/>
        </w:rPr>
        <w:pPrChange w:id="378" w:author="Jayatilaka Gihan" w:date="2020-03-01T09:50:00Z">
          <w:pPr/>
        </w:pPrChange>
      </w:pPr>
      <w:r w:rsidRPr="00A07646">
        <w:rPr>
          <w:rFonts w:ascii="Times New Roman" w:hAnsi="Times New Roman" w:cs="Times New Roman"/>
          <w:sz w:val="24"/>
          <w:szCs w:val="24"/>
        </w:rPr>
        <w:t>Another aspect that makes traditional image classification models (e.g. Inception) too big when applied to this type of image processing is the fully connected layer. To support high throughput, many bits are embedded into an image. The fully connected (FC) layer will link all extracted features to an output bit. Assumed that the extracted features have a dimension of W</w:t>
      </w:r>
      <w:r w:rsidR="00E80205">
        <w:rPr>
          <w:rFonts w:ascii="Times New Roman" w:hAnsi="Times New Roman" w:cs="Times New Roman"/>
          <w:sz w:val="24"/>
          <w:szCs w:val="24"/>
        </w:rPr>
        <w:t>x</w:t>
      </w:r>
      <w:r w:rsidRPr="00A07646">
        <w:rPr>
          <w:rFonts w:ascii="Times New Roman" w:hAnsi="Times New Roman" w:cs="Times New Roman"/>
          <w:sz w:val="24"/>
          <w:szCs w:val="24"/>
        </w:rPr>
        <w:t>H</w:t>
      </w:r>
      <w:r w:rsidR="00E80205">
        <w:rPr>
          <w:rFonts w:ascii="Times New Roman" w:hAnsi="Times New Roman" w:cs="Times New Roman"/>
          <w:sz w:val="24"/>
          <w:szCs w:val="24"/>
        </w:rPr>
        <w:t>x</w:t>
      </w:r>
      <w:r w:rsidRPr="00A07646">
        <w:rPr>
          <w:rFonts w:ascii="Times New Roman" w:hAnsi="Times New Roman" w:cs="Times New Roman"/>
          <w:sz w:val="24"/>
          <w:szCs w:val="24"/>
        </w:rPr>
        <w:t xml:space="preserve">D, and the total number of output bits is B, the total number of parameters of the FC layer is </w:t>
      </w:r>
      <w:r w:rsidR="00F33578">
        <w:rPr>
          <w:rFonts w:ascii="Times New Roman" w:hAnsi="Times New Roman" w:cs="Times New Roman"/>
          <w:sz w:val="24"/>
          <w:szCs w:val="24"/>
        </w:rPr>
        <w:t>WxHxDxB</w:t>
      </w:r>
      <w:r w:rsidRPr="00A07646">
        <w:rPr>
          <w:rFonts w:ascii="Times New Roman" w:hAnsi="Times New Roman" w:cs="Times New Roman"/>
          <w:sz w:val="24"/>
          <w:szCs w:val="24"/>
        </w:rPr>
        <w:t>. For example, the extracted feature tensor has dimension of 17</w:t>
      </w:r>
      <w:r w:rsidR="00B66EEC">
        <w:rPr>
          <w:rFonts w:ascii="Times New Roman" w:hAnsi="Times New Roman" w:cs="Times New Roman"/>
          <w:sz w:val="24"/>
          <w:szCs w:val="24"/>
        </w:rPr>
        <w:t>x</w:t>
      </w:r>
      <w:r w:rsidRPr="00A07646">
        <w:rPr>
          <w:rFonts w:ascii="Times New Roman" w:hAnsi="Times New Roman" w:cs="Times New Roman"/>
          <w:sz w:val="24"/>
          <w:szCs w:val="24"/>
        </w:rPr>
        <w:t>17</w:t>
      </w:r>
      <w:r w:rsidR="00B66EEC">
        <w:rPr>
          <w:rFonts w:ascii="Times New Roman" w:hAnsi="Times New Roman" w:cs="Times New Roman"/>
          <w:sz w:val="24"/>
          <w:szCs w:val="24"/>
        </w:rPr>
        <w:t>x</w:t>
      </w:r>
      <w:r w:rsidRPr="00A07646">
        <w:rPr>
          <w:rFonts w:ascii="Times New Roman" w:hAnsi="Times New Roman" w:cs="Times New Roman"/>
          <w:sz w:val="24"/>
          <w:szCs w:val="24"/>
        </w:rPr>
        <w:t>288 and the output size is 100, the total number parameters of FC layer is 17</w:t>
      </w:r>
      <w:r w:rsidR="009613BF">
        <w:rPr>
          <w:rFonts w:ascii="Times New Roman" w:hAnsi="Times New Roman" w:cs="Times New Roman"/>
          <w:sz w:val="24"/>
          <w:szCs w:val="24"/>
        </w:rPr>
        <w:t>x</w:t>
      </w:r>
      <w:r w:rsidRPr="00A07646">
        <w:rPr>
          <w:rFonts w:ascii="Times New Roman" w:hAnsi="Times New Roman" w:cs="Times New Roman"/>
          <w:sz w:val="24"/>
          <w:szCs w:val="24"/>
        </w:rPr>
        <w:t>17</w:t>
      </w:r>
      <w:r w:rsidR="009613BF">
        <w:rPr>
          <w:rFonts w:ascii="Times New Roman" w:hAnsi="Times New Roman" w:cs="Times New Roman"/>
          <w:sz w:val="24"/>
          <w:szCs w:val="24"/>
        </w:rPr>
        <w:t>x</w:t>
      </w:r>
      <w:r w:rsidRPr="00A07646">
        <w:rPr>
          <w:rFonts w:ascii="Times New Roman" w:hAnsi="Times New Roman" w:cs="Times New Roman"/>
          <w:sz w:val="24"/>
          <w:szCs w:val="24"/>
        </w:rPr>
        <w:t>288</w:t>
      </w:r>
      <w:r w:rsidR="009613BF">
        <w:rPr>
          <w:rFonts w:ascii="Times New Roman" w:hAnsi="Times New Roman" w:cs="Times New Roman"/>
          <w:sz w:val="24"/>
          <w:szCs w:val="24"/>
        </w:rPr>
        <w:t>x</w:t>
      </w:r>
      <w:r w:rsidRPr="00A07646">
        <w:rPr>
          <w:rFonts w:ascii="Times New Roman" w:hAnsi="Times New Roman" w:cs="Times New Roman"/>
          <w:sz w:val="24"/>
          <w:szCs w:val="24"/>
        </w:rPr>
        <w:t>100 = 8323200 parameters. However, for SCC application, each bit output is dependent of the others. We then can align the output bits in the depth channel of a convolutional layer. We will design the neural network so that the last convolutional layer has a dimension of 1</w:t>
      </w:r>
      <w:r w:rsidR="00A215CE">
        <w:rPr>
          <w:rFonts w:ascii="Times New Roman" w:hAnsi="Times New Roman" w:cs="Times New Roman"/>
          <w:sz w:val="24"/>
          <w:szCs w:val="24"/>
        </w:rPr>
        <w:t>x</w:t>
      </w:r>
      <w:r w:rsidRPr="00A07646">
        <w:rPr>
          <w:rFonts w:ascii="Times New Roman" w:hAnsi="Times New Roman" w:cs="Times New Roman"/>
          <w:sz w:val="24"/>
          <w:szCs w:val="24"/>
        </w:rPr>
        <w:t>1</w:t>
      </w:r>
      <w:r w:rsidR="00A215CE">
        <w:rPr>
          <w:rFonts w:ascii="Times New Roman" w:hAnsi="Times New Roman" w:cs="Times New Roman"/>
          <w:sz w:val="24"/>
          <w:szCs w:val="24"/>
        </w:rPr>
        <w:t>x</w:t>
      </w:r>
      <w:r w:rsidRPr="00A07646">
        <w:rPr>
          <w:rFonts w:ascii="Times New Roman" w:hAnsi="Times New Roman" w:cs="Times New Roman"/>
          <w:sz w:val="24"/>
          <w:szCs w:val="24"/>
        </w:rPr>
        <w:t>B.</w:t>
      </w:r>
    </w:p>
    <w:p w14:paraId="3ABF81C8" w14:textId="2607BB8E" w:rsidR="00A07646" w:rsidRPr="00A07646" w:rsidRDefault="00403C10">
      <w:pPr>
        <w:spacing w:line="360" w:lineRule="auto"/>
        <w:jc w:val="center"/>
        <w:rPr>
          <w:rFonts w:ascii="Times New Roman" w:hAnsi="Times New Roman" w:cs="Times New Roman"/>
          <w:sz w:val="24"/>
          <w:szCs w:val="24"/>
        </w:rPr>
        <w:pPrChange w:id="379" w:author="Jayatilaka Gihan" w:date="2020-03-01T09:50:00Z">
          <w:pPr>
            <w:jc w:val="center"/>
          </w:pPr>
        </w:pPrChange>
      </w:pPr>
      <w:r>
        <w:rPr>
          <w:rFonts w:ascii="Times New Roman" w:hAnsi="Times New Roman" w:cs="Times New Roman"/>
          <w:noProof/>
          <w:sz w:val="24"/>
          <w:szCs w:val="24"/>
        </w:rPr>
        <w:lastRenderedPageBreak/>
        <w:drawing>
          <wp:inline distT="0" distB="0" distL="0" distR="0" wp14:anchorId="11B2FAEC" wp14:editId="1D76B0AF">
            <wp:extent cx="3752850" cy="2124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ASIC-VS-LIGHT.PNG"/>
                    <pic:cNvPicPr/>
                  </pic:nvPicPr>
                  <pic:blipFill rotWithShape="1">
                    <a:blip r:embed="rId31">
                      <a:extLst>
                        <a:ext uri="{28A0092B-C50C-407E-A947-70E740481C1C}">
                          <a14:useLocalDpi xmlns:a14="http://schemas.microsoft.com/office/drawing/2010/main" val="0"/>
                        </a:ext>
                      </a:extLst>
                    </a:blip>
                    <a:srcRect l="4270" t="5902" r="7175" b="6348"/>
                    <a:stretch/>
                  </pic:blipFill>
                  <pic:spPr bwMode="auto">
                    <a:xfrm>
                      <a:off x="0" y="0"/>
                      <a:ext cx="3769045" cy="2133241"/>
                    </a:xfrm>
                    <a:prstGeom prst="rect">
                      <a:avLst/>
                    </a:prstGeom>
                    <a:ln>
                      <a:noFill/>
                    </a:ln>
                    <a:extLst>
                      <a:ext uri="{53640926-AAD7-44D8-BBD7-CCE9431645EC}">
                        <a14:shadowObscured xmlns:a14="http://schemas.microsoft.com/office/drawing/2010/main"/>
                      </a:ext>
                    </a:extLst>
                  </pic:spPr>
                </pic:pic>
              </a:graphicData>
            </a:graphic>
          </wp:inline>
        </w:drawing>
      </w:r>
    </w:p>
    <w:p w14:paraId="3C6D974B" w14:textId="1CDA67FA" w:rsidR="00403C10" w:rsidRPr="00A07646" w:rsidRDefault="001E22A8">
      <w:pPr>
        <w:spacing w:line="360" w:lineRule="auto"/>
        <w:jc w:val="center"/>
        <w:rPr>
          <w:rFonts w:ascii="Times New Roman" w:hAnsi="Times New Roman" w:cs="Times New Roman"/>
          <w:sz w:val="24"/>
          <w:szCs w:val="24"/>
        </w:rPr>
        <w:pPrChange w:id="380" w:author="Jayatilaka Gihan" w:date="2020-03-01T09:50:00Z">
          <w:pPr>
            <w:jc w:val="center"/>
          </w:pPr>
        </w:pPrChange>
      </w:pPr>
      <w:r>
        <w:rPr>
          <w:rFonts w:ascii="Times New Roman" w:hAnsi="Times New Roman" w:cs="Times New Roman"/>
          <w:sz w:val="24"/>
          <w:szCs w:val="24"/>
        </w:rPr>
        <w:t>Figure 4.</w:t>
      </w:r>
      <w:r w:rsidR="00EA3E0A">
        <w:rPr>
          <w:rFonts w:ascii="Times New Roman" w:hAnsi="Times New Roman" w:cs="Times New Roman"/>
          <w:sz w:val="24"/>
          <w:szCs w:val="24"/>
        </w:rPr>
        <w:t>9</w:t>
      </w:r>
      <w:r>
        <w:rPr>
          <w:rFonts w:ascii="Times New Roman" w:hAnsi="Times New Roman" w:cs="Times New Roman"/>
          <w:sz w:val="24"/>
          <w:szCs w:val="24"/>
        </w:rPr>
        <w:t xml:space="preserve">. </w:t>
      </w:r>
      <w:r w:rsidR="00A07646" w:rsidRPr="00A07646">
        <w:rPr>
          <w:rFonts w:ascii="Times New Roman" w:hAnsi="Times New Roman" w:cs="Times New Roman"/>
          <w:sz w:val="24"/>
          <w:szCs w:val="24"/>
        </w:rPr>
        <w:t>Accuracy comparison between Basic and LightNet DNN pipeline.</w:t>
      </w:r>
    </w:p>
    <w:p w14:paraId="4B092420" w14:textId="766BB783" w:rsidR="002767E3" w:rsidRDefault="00A07646">
      <w:pPr>
        <w:spacing w:line="360" w:lineRule="auto"/>
        <w:jc w:val="both"/>
        <w:rPr>
          <w:rFonts w:ascii="Times New Roman" w:hAnsi="Times New Roman" w:cs="Times New Roman"/>
          <w:sz w:val="24"/>
          <w:szCs w:val="24"/>
        </w:rPr>
        <w:pPrChange w:id="381" w:author="Jayatilaka Gihan" w:date="2020-03-01T09:50:00Z">
          <w:pPr/>
        </w:pPrChange>
      </w:pPr>
      <w:r w:rsidRPr="00A07646">
        <w:rPr>
          <w:rFonts w:ascii="Times New Roman" w:hAnsi="Times New Roman" w:cs="Times New Roman"/>
          <w:sz w:val="24"/>
          <w:szCs w:val="24"/>
        </w:rPr>
        <w:t>We also found that having the first convolutional layer size of 1</w:t>
      </w:r>
      <w:r w:rsidR="00582E93">
        <w:rPr>
          <w:rFonts w:ascii="Times New Roman" w:hAnsi="Times New Roman" w:cs="Times New Roman"/>
          <w:sz w:val="24"/>
          <w:szCs w:val="24"/>
        </w:rPr>
        <w:t>x</w:t>
      </w:r>
      <w:r w:rsidRPr="00A07646">
        <w:rPr>
          <w:rFonts w:ascii="Times New Roman" w:hAnsi="Times New Roman" w:cs="Times New Roman"/>
          <w:sz w:val="24"/>
          <w:szCs w:val="24"/>
        </w:rPr>
        <w:t xml:space="preserve">1 improve the output bit accuracy. The possible reason is that the </w:t>
      </w:r>
      <w:r w:rsidR="004C7EC3">
        <w:rPr>
          <w:rFonts w:ascii="Times New Roman" w:hAnsi="Times New Roman" w:cs="Times New Roman"/>
          <w:sz w:val="24"/>
          <w:szCs w:val="24"/>
        </w:rPr>
        <w:t>1x1</w:t>
      </w:r>
      <w:r w:rsidRPr="00A07646">
        <w:rPr>
          <w:rFonts w:ascii="Times New Roman" w:hAnsi="Times New Roman" w:cs="Times New Roman"/>
          <w:sz w:val="24"/>
          <w:szCs w:val="24"/>
        </w:rPr>
        <w:t xml:space="preserve"> convolutional layer extract only temporal information, and thus prevent the visual content to flow to the next layers which might create visual content dependent. Figure </w:t>
      </w:r>
      <w:r w:rsidR="00CC5687" w:rsidRPr="00CC5687">
        <w:rPr>
          <w:rFonts w:ascii="Times New Roman" w:hAnsi="Times New Roman" w:cs="Times New Roman"/>
          <w:sz w:val="24"/>
          <w:szCs w:val="24"/>
        </w:rPr>
        <w:t>4.</w:t>
      </w:r>
      <w:r w:rsidR="00FF0C86">
        <w:rPr>
          <w:rFonts w:ascii="Times New Roman" w:hAnsi="Times New Roman" w:cs="Times New Roman"/>
          <w:sz w:val="24"/>
          <w:szCs w:val="24"/>
        </w:rPr>
        <w:t>9</w:t>
      </w:r>
      <w:r w:rsidRPr="00A07646">
        <w:rPr>
          <w:rFonts w:ascii="Times New Roman" w:hAnsi="Times New Roman" w:cs="Times New Roman"/>
          <w:sz w:val="24"/>
          <w:szCs w:val="24"/>
        </w:rPr>
        <w:t xml:space="preserve"> shows that the accuracy of LightNet is even slightly higher than the neural network using Inception modules. This holds with temporal encoding method only as we need a more complex model to extract data from a usual image. </w:t>
      </w:r>
    </w:p>
    <w:p w14:paraId="62642AFA" w14:textId="37D19E93" w:rsidR="00690461" w:rsidRDefault="00690461">
      <w:pPr>
        <w:spacing w:line="360" w:lineRule="auto"/>
        <w:jc w:val="both"/>
        <w:rPr>
          <w:rFonts w:ascii="Times New Roman" w:hAnsi="Times New Roman" w:cs="Times New Roman"/>
          <w:sz w:val="24"/>
          <w:szCs w:val="24"/>
        </w:rPr>
        <w:pPrChange w:id="382" w:author="Jayatilaka Gihan" w:date="2020-03-01T09:50:00Z">
          <w:pPr/>
        </w:pPrChange>
      </w:pPr>
    </w:p>
    <w:p w14:paraId="7FBD3A80" w14:textId="2C698BDE" w:rsidR="00690461" w:rsidRDefault="007261D2">
      <w:pPr>
        <w:pStyle w:val="Heading2"/>
        <w:spacing w:line="360" w:lineRule="auto"/>
        <w:jc w:val="both"/>
        <w:rPr>
          <w:rFonts w:ascii="Times New Roman" w:hAnsi="Times New Roman" w:cs="Times New Roman"/>
          <w:b/>
          <w:color w:val="auto"/>
          <w:sz w:val="24"/>
          <w:szCs w:val="24"/>
        </w:rPr>
        <w:pPrChange w:id="383" w:author="Jayatilaka Gihan" w:date="2020-03-01T09:50:00Z">
          <w:pPr>
            <w:pStyle w:val="Heading2"/>
          </w:pPr>
        </w:pPrChange>
      </w:pPr>
      <w:bookmarkStart w:id="384" w:name="_Toc33954181"/>
      <w:bookmarkStart w:id="385" w:name="_Toc33954293"/>
      <w:r w:rsidRPr="007261D2">
        <w:rPr>
          <w:rFonts w:ascii="Times New Roman" w:hAnsi="Times New Roman" w:cs="Times New Roman"/>
          <w:b/>
          <w:color w:val="auto"/>
          <w:sz w:val="24"/>
          <w:szCs w:val="24"/>
        </w:rPr>
        <w:t>4. 4. EXPERIMENTAL SETUP</w:t>
      </w:r>
      <w:bookmarkEnd w:id="384"/>
      <w:bookmarkEnd w:id="385"/>
    </w:p>
    <w:p w14:paraId="682786EF" w14:textId="4F706883" w:rsidR="00207727" w:rsidRPr="00FA42BB" w:rsidRDefault="00207727">
      <w:pPr>
        <w:spacing w:line="360" w:lineRule="auto"/>
        <w:jc w:val="both"/>
        <w:rPr>
          <w:rFonts w:ascii="Times New Roman" w:hAnsi="Times New Roman" w:cs="Times New Roman"/>
          <w:sz w:val="24"/>
          <w:szCs w:val="24"/>
        </w:rPr>
        <w:pPrChange w:id="386" w:author="Jayatilaka Gihan" w:date="2020-03-01T09:50:00Z">
          <w:pPr/>
        </w:pPrChange>
      </w:pPr>
    </w:p>
    <w:p w14:paraId="2666381E" w14:textId="63BFACE1" w:rsidR="00207727" w:rsidRPr="00FA42BB" w:rsidRDefault="00207727">
      <w:pPr>
        <w:spacing w:line="360" w:lineRule="auto"/>
        <w:jc w:val="both"/>
        <w:rPr>
          <w:rFonts w:ascii="Times New Roman" w:hAnsi="Times New Roman" w:cs="Times New Roman"/>
          <w:sz w:val="24"/>
          <w:szCs w:val="24"/>
        </w:rPr>
        <w:pPrChange w:id="387" w:author="Jayatilaka Gihan" w:date="2020-03-01T09:50:00Z">
          <w:pPr/>
        </w:pPrChange>
      </w:pPr>
      <w:r w:rsidRPr="00FA42BB">
        <w:rPr>
          <w:rFonts w:ascii="Times New Roman" w:hAnsi="Times New Roman" w:cs="Times New Roman"/>
          <w:sz w:val="24"/>
          <w:szCs w:val="24"/>
        </w:rPr>
        <w:t xml:space="preserve">The whole design was experimented on </w:t>
      </w:r>
      <w:r w:rsidR="001C1A00" w:rsidRPr="00FA42BB">
        <w:rPr>
          <w:rFonts w:ascii="Times New Roman" w:hAnsi="Times New Roman" w:cs="Times New Roman"/>
          <w:sz w:val="24"/>
          <w:szCs w:val="24"/>
        </w:rPr>
        <w:t>the following hardware</w:t>
      </w:r>
    </w:p>
    <w:p w14:paraId="4B58258E" w14:textId="74677CA3" w:rsidR="001C1A00" w:rsidRPr="00FA42BB" w:rsidRDefault="001C1A00">
      <w:pPr>
        <w:pStyle w:val="ListParagraph"/>
        <w:numPr>
          <w:ilvl w:val="0"/>
          <w:numId w:val="8"/>
        </w:numPr>
        <w:spacing w:line="360" w:lineRule="auto"/>
        <w:jc w:val="both"/>
        <w:rPr>
          <w:rFonts w:ascii="Times New Roman" w:hAnsi="Times New Roman" w:cs="Times New Roman"/>
          <w:sz w:val="24"/>
          <w:szCs w:val="24"/>
        </w:rPr>
        <w:pPrChange w:id="388" w:author="Jayatilaka Gihan" w:date="2020-03-01T09:50:00Z">
          <w:pPr>
            <w:pStyle w:val="ListParagraph"/>
            <w:numPr>
              <w:numId w:val="8"/>
            </w:numPr>
            <w:ind w:left="1080" w:hanging="360"/>
          </w:pPr>
        </w:pPrChange>
      </w:pPr>
      <w:r w:rsidRPr="00FA42BB">
        <w:rPr>
          <w:rFonts w:ascii="Times New Roman" w:hAnsi="Times New Roman" w:cs="Times New Roman"/>
          <w:sz w:val="24"/>
          <w:szCs w:val="24"/>
        </w:rPr>
        <w:t>Intel workstation</w:t>
      </w:r>
    </w:p>
    <w:p w14:paraId="41257A17" w14:textId="26E228E7" w:rsidR="001C1A00" w:rsidRPr="00FA42BB" w:rsidRDefault="00253735">
      <w:pPr>
        <w:pStyle w:val="ListParagraph"/>
        <w:numPr>
          <w:ilvl w:val="0"/>
          <w:numId w:val="8"/>
        </w:numPr>
        <w:spacing w:line="360" w:lineRule="auto"/>
        <w:jc w:val="both"/>
        <w:rPr>
          <w:rFonts w:ascii="Times New Roman" w:hAnsi="Times New Roman" w:cs="Times New Roman"/>
          <w:sz w:val="24"/>
          <w:szCs w:val="24"/>
        </w:rPr>
        <w:pPrChange w:id="389" w:author="Jayatilaka Gihan" w:date="2020-03-01T09:50:00Z">
          <w:pPr>
            <w:pStyle w:val="ListParagraph"/>
            <w:numPr>
              <w:numId w:val="8"/>
            </w:numPr>
            <w:ind w:left="1080" w:hanging="360"/>
          </w:pPr>
        </w:pPrChange>
      </w:pPr>
      <w:r w:rsidRPr="00FA42BB">
        <w:rPr>
          <w:rFonts w:ascii="Times New Roman" w:hAnsi="Times New Roman" w:cs="Times New Roman"/>
          <w:sz w:val="24"/>
          <w:szCs w:val="24"/>
        </w:rPr>
        <w:t>iPhone</w:t>
      </w:r>
      <w:r w:rsidR="00B45BE9" w:rsidRPr="00FA42BB">
        <w:rPr>
          <w:rFonts w:ascii="Times New Roman" w:hAnsi="Times New Roman" w:cs="Times New Roman"/>
          <w:sz w:val="24"/>
          <w:szCs w:val="24"/>
        </w:rPr>
        <w:t xml:space="preserve"> </w:t>
      </w:r>
      <w:r w:rsidRPr="00FA42BB">
        <w:rPr>
          <w:rFonts w:ascii="Times New Roman" w:hAnsi="Times New Roman" w:cs="Times New Roman"/>
          <w:sz w:val="24"/>
          <w:szCs w:val="24"/>
        </w:rPr>
        <w:t>X</w:t>
      </w:r>
    </w:p>
    <w:p w14:paraId="7EDE7A80" w14:textId="4A580C54" w:rsidR="00253735" w:rsidRPr="00FA42BB" w:rsidRDefault="00253735">
      <w:pPr>
        <w:pStyle w:val="ListParagraph"/>
        <w:numPr>
          <w:ilvl w:val="0"/>
          <w:numId w:val="8"/>
        </w:numPr>
        <w:spacing w:line="360" w:lineRule="auto"/>
        <w:jc w:val="both"/>
        <w:rPr>
          <w:rFonts w:ascii="Times New Roman" w:hAnsi="Times New Roman" w:cs="Times New Roman"/>
          <w:sz w:val="24"/>
          <w:szCs w:val="24"/>
        </w:rPr>
        <w:pPrChange w:id="390" w:author="Jayatilaka Gihan" w:date="2020-03-01T09:50:00Z">
          <w:pPr>
            <w:pStyle w:val="ListParagraph"/>
            <w:numPr>
              <w:numId w:val="8"/>
            </w:numPr>
            <w:ind w:left="1080" w:hanging="360"/>
          </w:pPr>
        </w:pPrChange>
      </w:pPr>
      <w:r w:rsidRPr="00FA42BB">
        <w:rPr>
          <w:rFonts w:ascii="Times New Roman" w:hAnsi="Times New Roman" w:cs="Times New Roman"/>
          <w:sz w:val="24"/>
          <w:szCs w:val="24"/>
        </w:rPr>
        <w:t>NVIDIA DGX server</w:t>
      </w:r>
    </w:p>
    <w:p w14:paraId="67664D8B" w14:textId="5AB9CAED" w:rsidR="00B45BE9" w:rsidRPr="00FA42BB" w:rsidRDefault="00B45BE9">
      <w:pPr>
        <w:pStyle w:val="ListParagraph"/>
        <w:spacing w:line="360" w:lineRule="auto"/>
        <w:ind w:left="1080"/>
        <w:jc w:val="both"/>
        <w:rPr>
          <w:rFonts w:ascii="Times New Roman" w:hAnsi="Times New Roman" w:cs="Times New Roman"/>
          <w:sz w:val="24"/>
          <w:szCs w:val="24"/>
        </w:rPr>
        <w:pPrChange w:id="391" w:author="Jayatilaka Gihan" w:date="2020-03-01T09:50:00Z">
          <w:pPr>
            <w:pStyle w:val="ListParagraph"/>
            <w:ind w:left="1080"/>
          </w:pPr>
        </w:pPrChange>
      </w:pPr>
    </w:p>
    <w:p w14:paraId="24AAC27C" w14:textId="45F3E776" w:rsidR="00B45BE9" w:rsidRPr="00FA42BB" w:rsidRDefault="00B45BE9">
      <w:pPr>
        <w:pStyle w:val="ListParagraph"/>
        <w:spacing w:line="360" w:lineRule="auto"/>
        <w:ind w:left="0"/>
        <w:jc w:val="both"/>
        <w:rPr>
          <w:rFonts w:ascii="Times New Roman" w:hAnsi="Times New Roman" w:cs="Times New Roman"/>
          <w:sz w:val="24"/>
          <w:szCs w:val="24"/>
        </w:rPr>
        <w:pPrChange w:id="392" w:author="Jayatilaka Gihan" w:date="2020-03-01T09:50:00Z">
          <w:pPr>
            <w:pStyle w:val="ListParagraph"/>
            <w:ind w:left="0"/>
          </w:pPr>
        </w:pPrChange>
      </w:pPr>
    </w:p>
    <w:p w14:paraId="39038098" w14:textId="02BC4B03" w:rsidR="00B45BE9" w:rsidRPr="00FA42BB" w:rsidRDefault="00B45BE9">
      <w:pPr>
        <w:pStyle w:val="ListParagraph"/>
        <w:spacing w:line="360" w:lineRule="auto"/>
        <w:ind w:left="0"/>
        <w:jc w:val="both"/>
        <w:rPr>
          <w:rFonts w:ascii="Times New Roman" w:hAnsi="Times New Roman" w:cs="Times New Roman"/>
          <w:sz w:val="24"/>
          <w:szCs w:val="24"/>
        </w:rPr>
        <w:pPrChange w:id="393" w:author="Jayatilaka Gihan" w:date="2020-03-01T09:50:00Z">
          <w:pPr>
            <w:pStyle w:val="ListParagraph"/>
            <w:ind w:left="0"/>
          </w:pPr>
        </w:pPrChange>
      </w:pPr>
      <w:r w:rsidRPr="00FA42BB">
        <w:rPr>
          <w:rFonts w:ascii="Times New Roman" w:hAnsi="Times New Roman" w:cs="Times New Roman"/>
          <w:sz w:val="24"/>
          <w:szCs w:val="24"/>
        </w:rPr>
        <w:t xml:space="preserve">The intel workstation consisted of a 8 core 16 thread CPU, 32 GBs of RAM and a 512 GB SSD drive. The display was running on a NVIDIA 1080X graphic card and the monitor allowed NVIDIA GSYNC for accurate frame display. </w:t>
      </w:r>
      <w:r w:rsidR="00FA42BB" w:rsidRPr="00FA42BB">
        <w:rPr>
          <w:rFonts w:ascii="Times New Roman" w:hAnsi="Times New Roman" w:cs="Times New Roman"/>
          <w:sz w:val="24"/>
          <w:szCs w:val="24"/>
        </w:rPr>
        <w:t>The operating system used was Ubuntu 16.04.</w:t>
      </w:r>
    </w:p>
    <w:p w14:paraId="0C96747B" w14:textId="11D6F656" w:rsidR="00FA42BB" w:rsidRDefault="00FA42BB">
      <w:pPr>
        <w:pStyle w:val="ListParagraph"/>
        <w:spacing w:line="360" w:lineRule="auto"/>
        <w:ind w:left="0"/>
        <w:jc w:val="both"/>
        <w:rPr>
          <w:rFonts w:ascii="Times New Roman" w:hAnsi="Times New Roman" w:cs="Times New Roman"/>
          <w:sz w:val="24"/>
          <w:szCs w:val="24"/>
          <w:highlight w:val="yellow"/>
        </w:rPr>
        <w:pPrChange w:id="394" w:author="Jayatilaka Gihan" w:date="2020-03-01T09:50:00Z">
          <w:pPr>
            <w:pStyle w:val="ListParagraph"/>
            <w:ind w:left="0"/>
          </w:pPr>
        </w:pPrChange>
      </w:pPr>
      <w:r w:rsidRPr="00FA42BB">
        <w:rPr>
          <w:rFonts w:ascii="Times New Roman" w:hAnsi="Times New Roman" w:cs="Times New Roman"/>
          <w:sz w:val="24"/>
          <w:szCs w:val="24"/>
        </w:rPr>
        <w:t xml:space="preserve">The videos were recorded on a iPhone X with a custom written camera app (for constant exposure and focus). The setup is shown in Figure </w:t>
      </w:r>
      <w:r w:rsidR="004F5D30" w:rsidRPr="004F5D30">
        <w:rPr>
          <w:rFonts w:ascii="Times New Roman" w:hAnsi="Times New Roman" w:cs="Times New Roman"/>
          <w:sz w:val="24"/>
          <w:szCs w:val="24"/>
        </w:rPr>
        <w:t>4.</w:t>
      </w:r>
      <w:r w:rsidR="00FF0C86">
        <w:rPr>
          <w:rFonts w:ascii="Times New Roman" w:hAnsi="Times New Roman" w:cs="Times New Roman"/>
          <w:sz w:val="24"/>
          <w:szCs w:val="24"/>
        </w:rPr>
        <w:t>10.</w:t>
      </w:r>
    </w:p>
    <w:p w14:paraId="19A4A138" w14:textId="5BC99378" w:rsidR="00FA42BB" w:rsidRDefault="00FA42BB">
      <w:pPr>
        <w:pStyle w:val="ListParagraph"/>
        <w:spacing w:line="360" w:lineRule="auto"/>
        <w:ind w:left="0"/>
        <w:jc w:val="both"/>
        <w:rPr>
          <w:rFonts w:ascii="Times New Roman" w:hAnsi="Times New Roman" w:cs="Times New Roman"/>
          <w:sz w:val="24"/>
          <w:szCs w:val="24"/>
        </w:rPr>
        <w:pPrChange w:id="395" w:author="Jayatilaka Gihan" w:date="2020-03-01T09:50:00Z">
          <w:pPr>
            <w:pStyle w:val="ListParagraph"/>
            <w:ind w:left="0"/>
          </w:pPr>
        </w:pPrChange>
      </w:pPr>
    </w:p>
    <w:p w14:paraId="5F2B504A" w14:textId="029260B0" w:rsidR="00FA42BB" w:rsidRPr="00FA42BB" w:rsidRDefault="00FA42BB">
      <w:pPr>
        <w:pStyle w:val="ListParagraph"/>
        <w:spacing w:line="360" w:lineRule="auto"/>
        <w:ind w:left="0"/>
        <w:jc w:val="both"/>
        <w:rPr>
          <w:rFonts w:ascii="Times New Roman" w:hAnsi="Times New Roman" w:cs="Times New Roman"/>
          <w:sz w:val="24"/>
          <w:szCs w:val="24"/>
        </w:rPr>
        <w:pPrChange w:id="396" w:author="Jayatilaka Gihan" w:date="2020-03-01T09:50:00Z">
          <w:pPr>
            <w:pStyle w:val="ListParagraph"/>
            <w:ind w:left="0"/>
          </w:pPr>
        </w:pPrChange>
      </w:pPr>
      <w:r>
        <w:rPr>
          <w:rFonts w:ascii="Times New Roman" w:hAnsi="Times New Roman" w:cs="Times New Roman"/>
          <w:sz w:val="24"/>
          <w:szCs w:val="24"/>
        </w:rPr>
        <w:lastRenderedPageBreak/>
        <w:t xml:space="preserve">The training process of the neural network pipeline was run on a NVIDIA DGX server with 8 16GB V100 GPUs, 512GBs of RAM and 4 1.92 TB storage SSDs. This server is one of the most powerful servers used in academic research. A photograph is shown in Figure </w:t>
      </w:r>
      <w:r w:rsidR="004F5D30" w:rsidRPr="004F5D30">
        <w:rPr>
          <w:rFonts w:ascii="Times New Roman" w:hAnsi="Times New Roman" w:cs="Times New Roman"/>
          <w:sz w:val="24"/>
          <w:szCs w:val="24"/>
        </w:rPr>
        <w:t>4.1</w:t>
      </w:r>
      <w:r w:rsidR="00FF0C86">
        <w:rPr>
          <w:rFonts w:ascii="Times New Roman" w:hAnsi="Times New Roman" w:cs="Times New Roman"/>
          <w:sz w:val="24"/>
          <w:szCs w:val="24"/>
        </w:rPr>
        <w:t>1</w:t>
      </w:r>
      <w:r w:rsidR="004F5D30" w:rsidRPr="004F5D30">
        <w:rPr>
          <w:rFonts w:ascii="Times New Roman" w:hAnsi="Times New Roman" w:cs="Times New Roman"/>
          <w:sz w:val="24"/>
          <w:szCs w:val="24"/>
        </w:rPr>
        <w:t>.</w:t>
      </w:r>
    </w:p>
    <w:p w14:paraId="0189F125" w14:textId="50412B2A" w:rsidR="00690461" w:rsidRDefault="00207727">
      <w:pPr>
        <w:spacing w:line="360" w:lineRule="auto"/>
        <w:jc w:val="center"/>
        <w:rPr>
          <w:rFonts w:ascii="Times New Roman" w:hAnsi="Times New Roman" w:cs="Times New Roman"/>
          <w:sz w:val="24"/>
          <w:szCs w:val="24"/>
        </w:rPr>
        <w:pPrChange w:id="397" w:author="Jayatilaka Gihan" w:date="2020-03-01T09:50:00Z">
          <w:pPr>
            <w:jc w:val="center"/>
          </w:pPr>
        </w:pPrChange>
      </w:pPr>
      <w:r w:rsidRPr="00207727">
        <w:rPr>
          <w:noProof/>
        </w:rPr>
        <w:drawing>
          <wp:inline distT="0" distB="0" distL="0" distR="0" wp14:anchorId="70301EC1" wp14:editId="0118B878">
            <wp:extent cx="4086225" cy="3541395"/>
            <wp:effectExtent l="0" t="0" r="952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495" r="23624"/>
                    <a:stretch/>
                  </pic:blipFill>
                  <pic:spPr bwMode="auto">
                    <a:xfrm>
                      <a:off x="0" y="0"/>
                      <a:ext cx="4086225" cy="3541395"/>
                    </a:xfrm>
                    <a:prstGeom prst="rect">
                      <a:avLst/>
                    </a:prstGeom>
                    <a:ln>
                      <a:noFill/>
                    </a:ln>
                    <a:extLst>
                      <a:ext uri="{53640926-AAD7-44D8-BBD7-CCE9431645EC}">
                        <a14:shadowObscured xmlns:a14="http://schemas.microsoft.com/office/drawing/2010/main"/>
                      </a:ext>
                    </a:extLst>
                  </pic:spPr>
                </pic:pic>
              </a:graphicData>
            </a:graphic>
          </wp:inline>
        </w:drawing>
      </w:r>
    </w:p>
    <w:p w14:paraId="6F21DDA5" w14:textId="56F49AA0" w:rsidR="00A847F2" w:rsidRDefault="00A847F2">
      <w:pPr>
        <w:spacing w:line="360" w:lineRule="auto"/>
        <w:jc w:val="center"/>
        <w:rPr>
          <w:rFonts w:ascii="Times New Roman" w:hAnsi="Times New Roman" w:cs="Times New Roman"/>
          <w:sz w:val="24"/>
          <w:szCs w:val="24"/>
        </w:rPr>
        <w:pPrChange w:id="398" w:author="Jayatilaka Gihan" w:date="2020-03-01T09:50:00Z">
          <w:pPr>
            <w:jc w:val="center"/>
          </w:pPr>
        </w:pPrChange>
      </w:pPr>
      <w:r>
        <w:rPr>
          <w:rFonts w:ascii="Times New Roman" w:hAnsi="Times New Roman" w:cs="Times New Roman"/>
          <w:sz w:val="24"/>
          <w:szCs w:val="24"/>
        </w:rPr>
        <w:t>Figure 4.</w:t>
      </w:r>
      <w:r w:rsidR="00EA3E0A">
        <w:rPr>
          <w:rFonts w:ascii="Times New Roman" w:hAnsi="Times New Roman" w:cs="Times New Roman"/>
          <w:sz w:val="24"/>
          <w:szCs w:val="24"/>
        </w:rPr>
        <w:t>10</w:t>
      </w:r>
      <w:r>
        <w:rPr>
          <w:rFonts w:ascii="Times New Roman" w:hAnsi="Times New Roman" w:cs="Times New Roman"/>
          <w:sz w:val="24"/>
          <w:szCs w:val="24"/>
        </w:rPr>
        <w:t>. Screen-Camera setup</w:t>
      </w:r>
    </w:p>
    <w:p w14:paraId="4D099C0F" w14:textId="04B4C67E" w:rsidR="00690461" w:rsidRDefault="00690461">
      <w:pPr>
        <w:spacing w:line="360" w:lineRule="auto"/>
        <w:jc w:val="center"/>
        <w:rPr>
          <w:rFonts w:ascii="Times New Roman" w:hAnsi="Times New Roman" w:cs="Times New Roman"/>
          <w:sz w:val="24"/>
          <w:szCs w:val="24"/>
        </w:rPr>
        <w:pPrChange w:id="399" w:author="Jayatilaka Gihan" w:date="2020-03-01T09:50:00Z">
          <w:pPr/>
        </w:pPrChange>
      </w:pPr>
    </w:p>
    <w:p w14:paraId="262F777D" w14:textId="1E7A0F42" w:rsidR="00690461" w:rsidRDefault="00FA42BB">
      <w:pPr>
        <w:spacing w:line="360" w:lineRule="auto"/>
        <w:jc w:val="center"/>
        <w:rPr>
          <w:rFonts w:ascii="Times New Roman" w:hAnsi="Times New Roman" w:cs="Times New Roman"/>
          <w:sz w:val="24"/>
          <w:szCs w:val="24"/>
        </w:rPr>
        <w:pPrChange w:id="400" w:author="Jayatilaka Gihan" w:date="2020-03-01T09:50:00Z">
          <w:pPr>
            <w:jc w:val="center"/>
          </w:pPr>
        </w:pPrChange>
      </w:pPr>
      <w:r w:rsidRPr="00FA42BB">
        <w:rPr>
          <w:noProof/>
        </w:rPr>
        <w:drawing>
          <wp:inline distT="0" distB="0" distL="0" distR="0" wp14:anchorId="4D0A18AC" wp14:editId="1F368566">
            <wp:extent cx="4495800" cy="2009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251" r="16364"/>
                    <a:stretch/>
                  </pic:blipFill>
                  <pic:spPr bwMode="auto">
                    <a:xfrm>
                      <a:off x="0" y="0"/>
                      <a:ext cx="4495800" cy="2009775"/>
                    </a:xfrm>
                    <a:prstGeom prst="rect">
                      <a:avLst/>
                    </a:prstGeom>
                    <a:ln>
                      <a:noFill/>
                    </a:ln>
                    <a:extLst>
                      <a:ext uri="{53640926-AAD7-44D8-BBD7-CCE9431645EC}">
                        <a14:shadowObscured xmlns:a14="http://schemas.microsoft.com/office/drawing/2010/main"/>
                      </a:ext>
                    </a:extLst>
                  </pic:spPr>
                </pic:pic>
              </a:graphicData>
            </a:graphic>
          </wp:inline>
        </w:drawing>
      </w:r>
    </w:p>
    <w:p w14:paraId="4BA825A7" w14:textId="4287B7AC" w:rsidR="00B5341E" w:rsidRDefault="00B5341E">
      <w:pPr>
        <w:spacing w:line="360" w:lineRule="auto"/>
        <w:jc w:val="center"/>
        <w:rPr>
          <w:rFonts w:ascii="Times New Roman" w:hAnsi="Times New Roman" w:cs="Times New Roman"/>
          <w:sz w:val="24"/>
          <w:szCs w:val="24"/>
        </w:rPr>
        <w:pPrChange w:id="401" w:author="Jayatilaka Gihan" w:date="2020-03-01T09:50:00Z">
          <w:pPr>
            <w:jc w:val="center"/>
          </w:pPr>
        </w:pPrChange>
      </w:pPr>
      <w:r>
        <w:rPr>
          <w:rFonts w:ascii="Times New Roman" w:hAnsi="Times New Roman" w:cs="Times New Roman"/>
          <w:sz w:val="24"/>
          <w:szCs w:val="24"/>
        </w:rPr>
        <w:t>Figure 4.1</w:t>
      </w:r>
      <w:r w:rsidR="00EA3E0A">
        <w:rPr>
          <w:rFonts w:ascii="Times New Roman" w:hAnsi="Times New Roman" w:cs="Times New Roman"/>
          <w:sz w:val="24"/>
          <w:szCs w:val="24"/>
        </w:rPr>
        <w:t>1</w:t>
      </w:r>
      <w:r>
        <w:rPr>
          <w:rFonts w:ascii="Times New Roman" w:hAnsi="Times New Roman" w:cs="Times New Roman"/>
          <w:sz w:val="24"/>
          <w:szCs w:val="24"/>
        </w:rPr>
        <w:t>. Nvidia DGX server</w:t>
      </w:r>
      <w:r w:rsidR="000226F6">
        <w:rPr>
          <w:rFonts w:ascii="Times New Roman" w:hAnsi="Times New Roman" w:cs="Times New Roman"/>
          <w:sz w:val="24"/>
          <w:szCs w:val="24"/>
        </w:rPr>
        <w:t xml:space="preserve"> (obtained from web)</w:t>
      </w:r>
    </w:p>
    <w:p w14:paraId="7099E949" w14:textId="1E8B5C90" w:rsidR="00690461" w:rsidRDefault="00690461" w:rsidP="00BF154F">
      <w:pPr>
        <w:spacing w:line="360" w:lineRule="auto"/>
        <w:jc w:val="both"/>
        <w:rPr>
          <w:rFonts w:ascii="Times New Roman" w:hAnsi="Times New Roman" w:cs="Times New Roman"/>
          <w:sz w:val="24"/>
          <w:szCs w:val="24"/>
        </w:rPr>
      </w:pPr>
    </w:p>
    <w:p w14:paraId="636AC864" w14:textId="203DEA5C" w:rsidR="00BF154F" w:rsidRDefault="00BF154F" w:rsidP="00BF154F">
      <w:pPr>
        <w:spacing w:line="360" w:lineRule="auto"/>
        <w:jc w:val="both"/>
        <w:rPr>
          <w:rFonts w:ascii="Times New Roman" w:hAnsi="Times New Roman" w:cs="Times New Roman"/>
          <w:sz w:val="24"/>
          <w:szCs w:val="24"/>
        </w:rPr>
      </w:pPr>
    </w:p>
    <w:p w14:paraId="02549CCC" w14:textId="77777777" w:rsidR="00BF154F" w:rsidRDefault="00BF154F">
      <w:pPr>
        <w:spacing w:line="360" w:lineRule="auto"/>
        <w:jc w:val="center"/>
        <w:rPr>
          <w:rFonts w:ascii="Times New Roman" w:hAnsi="Times New Roman" w:cs="Times New Roman"/>
          <w:sz w:val="24"/>
          <w:szCs w:val="24"/>
        </w:rPr>
        <w:pPrChange w:id="402" w:author="Jayatilaka Gihan" w:date="2020-03-01T09:50:00Z">
          <w:pPr/>
        </w:pPrChange>
      </w:pPr>
    </w:p>
    <w:p w14:paraId="3DE6B554" w14:textId="77777777" w:rsidR="00662CAE" w:rsidRDefault="00CC5248">
      <w:pPr>
        <w:pStyle w:val="head-1"/>
        <w:spacing w:line="360" w:lineRule="auto"/>
        <w:outlineLvl w:val="0"/>
        <w:pPrChange w:id="403" w:author="Jayatilaka Gihan" w:date="2020-03-01T09:50:00Z">
          <w:pPr>
            <w:pStyle w:val="head-1"/>
            <w:outlineLvl w:val="0"/>
          </w:pPr>
        </w:pPrChange>
      </w:pPr>
      <w:bookmarkStart w:id="404" w:name="_Toc33954182"/>
      <w:bookmarkStart w:id="405" w:name="_Toc33954294"/>
      <w:r w:rsidRPr="00662CAE">
        <w:lastRenderedPageBreak/>
        <w:t>Chapter</w:t>
      </w:r>
      <w:r w:rsidR="00690461" w:rsidRPr="00662CAE">
        <w:t xml:space="preserve"> 5</w:t>
      </w:r>
      <w:bookmarkEnd w:id="404"/>
      <w:bookmarkEnd w:id="405"/>
    </w:p>
    <w:p w14:paraId="1EEE5D18" w14:textId="7FEFC1E3" w:rsidR="008A752B" w:rsidRDefault="00690461" w:rsidP="00BF154F">
      <w:pPr>
        <w:pStyle w:val="head-1"/>
        <w:spacing w:line="360" w:lineRule="auto"/>
        <w:outlineLvl w:val="0"/>
      </w:pPr>
      <w:bookmarkStart w:id="406" w:name="_Toc33954183"/>
      <w:bookmarkStart w:id="407" w:name="_Toc33954295"/>
      <w:r w:rsidRPr="00662CAE">
        <w:t>EVALUATION AND DISCUSSION</w:t>
      </w:r>
      <w:bookmarkEnd w:id="406"/>
      <w:bookmarkEnd w:id="407"/>
    </w:p>
    <w:p w14:paraId="67A6C434" w14:textId="62BB3257" w:rsidR="008E73F3" w:rsidRDefault="00BC2DCD">
      <w:pPr>
        <w:pStyle w:val="head-1"/>
        <w:spacing w:line="360" w:lineRule="auto"/>
        <w:jc w:val="both"/>
        <w:outlineLvl w:val="1"/>
        <w:rPr>
          <w:sz w:val="24"/>
          <w:szCs w:val="24"/>
        </w:rPr>
        <w:pPrChange w:id="408" w:author="Jayatilaka Gihan" w:date="2020-03-01T09:50:00Z">
          <w:pPr>
            <w:pStyle w:val="head-1"/>
            <w:jc w:val="left"/>
            <w:outlineLvl w:val="1"/>
          </w:pPr>
        </w:pPrChange>
      </w:pPr>
      <w:bookmarkStart w:id="409" w:name="_Toc33954184"/>
      <w:bookmarkStart w:id="410" w:name="_Toc33954296"/>
      <w:r w:rsidRPr="00BC2DCD">
        <w:rPr>
          <w:sz w:val="24"/>
          <w:szCs w:val="24"/>
        </w:rPr>
        <w:t>5.1. INTRODUCTION</w:t>
      </w:r>
      <w:bookmarkEnd w:id="409"/>
      <w:bookmarkEnd w:id="410"/>
    </w:p>
    <w:p w14:paraId="42872FB0" w14:textId="6C58996C" w:rsidR="00A1237B" w:rsidRPr="00A1237B" w:rsidRDefault="00A1237B">
      <w:pPr>
        <w:pStyle w:val="head-1"/>
        <w:spacing w:line="360" w:lineRule="auto"/>
        <w:jc w:val="both"/>
        <w:rPr>
          <w:b w:val="0"/>
          <w:sz w:val="24"/>
          <w:szCs w:val="24"/>
        </w:rPr>
        <w:pPrChange w:id="411" w:author="Jayatilaka Gihan" w:date="2020-03-01T09:50:00Z">
          <w:pPr>
            <w:pStyle w:val="head-1"/>
            <w:jc w:val="left"/>
          </w:pPr>
        </w:pPrChange>
      </w:pPr>
      <w:r>
        <w:rPr>
          <w:b w:val="0"/>
          <w:sz w:val="24"/>
          <w:szCs w:val="24"/>
        </w:rPr>
        <w:t>This chapter elaborates the evaluation of the proposed system. It is followed by a discussion about the possible future directions of research.</w:t>
      </w:r>
    </w:p>
    <w:p w14:paraId="3B27F618" w14:textId="04FBC257" w:rsidR="00BC2DCD" w:rsidRDefault="00BC2DCD">
      <w:pPr>
        <w:pStyle w:val="head-1"/>
        <w:spacing w:line="360" w:lineRule="auto"/>
        <w:jc w:val="both"/>
        <w:outlineLvl w:val="1"/>
        <w:rPr>
          <w:sz w:val="24"/>
          <w:szCs w:val="24"/>
        </w:rPr>
        <w:pPrChange w:id="412" w:author="Jayatilaka Gihan" w:date="2020-03-01T09:50:00Z">
          <w:pPr>
            <w:pStyle w:val="head-1"/>
            <w:jc w:val="left"/>
            <w:outlineLvl w:val="1"/>
          </w:pPr>
        </w:pPrChange>
      </w:pPr>
      <w:bookmarkStart w:id="413" w:name="_Toc33954185"/>
      <w:bookmarkStart w:id="414" w:name="_Toc33954297"/>
      <w:r w:rsidRPr="00BC2DCD">
        <w:rPr>
          <w:sz w:val="24"/>
          <w:szCs w:val="24"/>
        </w:rPr>
        <w:t>5.2. EVALUATION</w:t>
      </w:r>
      <w:bookmarkEnd w:id="413"/>
      <w:bookmarkEnd w:id="414"/>
      <w:r w:rsidRPr="00BC2DCD">
        <w:rPr>
          <w:sz w:val="24"/>
          <w:szCs w:val="24"/>
        </w:rPr>
        <w:t xml:space="preserve"> </w:t>
      </w:r>
    </w:p>
    <w:p w14:paraId="552B1D3A" w14:textId="1037B313" w:rsidR="00540BA0" w:rsidRDefault="00540BA0">
      <w:pPr>
        <w:pStyle w:val="head-1"/>
        <w:spacing w:line="360" w:lineRule="auto"/>
        <w:jc w:val="both"/>
        <w:rPr>
          <w:b w:val="0"/>
          <w:sz w:val="24"/>
          <w:szCs w:val="24"/>
        </w:rPr>
        <w:pPrChange w:id="415" w:author="Jayatilaka Gihan" w:date="2020-03-01T09:50:00Z">
          <w:pPr>
            <w:pStyle w:val="head-1"/>
            <w:jc w:val="left"/>
          </w:pPr>
        </w:pPrChange>
      </w:pPr>
      <w:r>
        <w:rPr>
          <w:b w:val="0"/>
          <w:sz w:val="24"/>
          <w:szCs w:val="24"/>
        </w:rPr>
        <w:t>The system was evaluated for user convenience by holding a user study with 40 participants. The sample consisted of</w:t>
      </w:r>
    </w:p>
    <w:p w14:paraId="43DD9780" w14:textId="79EDF265" w:rsidR="00540BA0" w:rsidRDefault="00540BA0">
      <w:pPr>
        <w:pStyle w:val="head-1"/>
        <w:numPr>
          <w:ilvl w:val="1"/>
          <w:numId w:val="9"/>
        </w:numPr>
        <w:spacing w:line="360" w:lineRule="auto"/>
        <w:jc w:val="both"/>
        <w:rPr>
          <w:b w:val="0"/>
          <w:sz w:val="24"/>
          <w:szCs w:val="24"/>
        </w:rPr>
        <w:pPrChange w:id="416" w:author="Jayatilaka Gihan" w:date="2020-03-01T09:50:00Z">
          <w:pPr>
            <w:pStyle w:val="head-1"/>
            <w:numPr>
              <w:ilvl w:val="1"/>
              <w:numId w:val="9"/>
            </w:numPr>
            <w:ind w:left="1440" w:hanging="360"/>
            <w:jc w:val="left"/>
          </w:pPr>
        </w:pPrChange>
      </w:pPr>
      <w:r>
        <w:rPr>
          <w:b w:val="0"/>
          <w:sz w:val="24"/>
          <w:szCs w:val="24"/>
        </w:rPr>
        <w:t>20 students</w:t>
      </w:r>
    </w:p>
    <w:p w14:paraId="449BEEE2" w14:textId="38790999" w:rsidR="00540BA0" w:rsidRDefault="00540BA0">
      <w:pPr>
        <w:pStyle w:val="head-1"/>
        <w:numPr>
          <w:ilvl w:val="1"/>
          <w:numId w:val="9"/>
        </w:numPr>
        <w:spacing w:line="360" w:lineRule="auto"/>
        <w:jc w:val="both"/>
        <w:rPr>
          <w:b w:val="0"/>
          <w:sz w:val="24"/>
          <w:szCs w:val="24"/>
        </w:rPr>
        <w:pPrChange w:id="417" w:author="Jayatilaka Gihan" w:date="2020-03-01T09:50:00Z">
          <w:pPr>
            <w:pStyle w:val="head-1"/>
            <w:numPr>
              <w:ilvl w:val="1"/>
              <w:numId w:val="9"/>
            </w:numPr>
            <w:ind w:left="1440" w:hanging="360"/>
            <w:jc w:val="left"/>
          </w:pPr>
        </w:pPrChange>
      </w:pPr>
      <w:r>
        <w:rPr>
          <w:b w:val="0"/>
          <w:sz w:val="24"/>
          <w:szCs w:val="24"/>
        </w:rPr>
        <w:t>10 faculty</w:t>
      </w:r>
    </w:p>
    <w:p w14:paraId="66E5D049" w14:textId="167204A2" w:rsidR="00540BA0" w:rsidRDefault="00540BA0">
      <w:pPr>
        <w:pStyle w:val="head-1"/>
        <w:numPr>
          <w:ilvl w:val="1"/>
          <w:numId w:val="9"/>
        </w:numPr>
        <w:spacing w:line="360" w:lineRule="auto"/>
        <w:jc w:val="both"/>
        <w:rPr>
          <w:b w:val="0"/>
          <w:sz w:val="24"/>
          <w:szCs w:val="24"/>
        </w:rPr>
        <w:pPrChange w:id="418" w:author="Jayatilaka Gihan" w:date="2020-03-01T09:50:00Z">
          <w:pPr>
            <w:pStyle w:val="head-1"/>
            <w:numPr>
              <w:ilvl w:val="1"/>
              <w:numId w:val="9"/>
            </w:numPr>
            <w:ind w:left="1440" w:hanging="360"/>
            <w:jc w:val="left"/>
          </w:pPr>
        </w:pPrChange>
      </w:pPr>
      <w:r>
        <w:rPr>
          <w:b w:val="0"/>
          <w:sz w:val="24"/>
          <w:szCs w:val="24"/>
        </w:rPr>
        <w:t>10 non-technical personals</w:t>
      </w:r>
    </w:p>
    <w:p w14:paraId="779DE8E2" w14:textId="3FF56F53" w:rsidR="00540BA0" w:rsidRDefault="00392D14">
      <w:pPr>
        <w:pStyle w:val="head-1"/>
        <w:spacing w:line="360" w:lineRule="auto"/>
        <w:jc w:val="both"/>
        <w:rPr>
          <w:b w:val="0"/>
          <w:sz w:val="24"/>
          <w:szCs w:val="24"/>
          <w:highlight w:val="yellow"/>
        </w:rPr>
        <w:pPrChange w:id="419" w:author="Jayatilaka Gihan" w:date="2020-03-01T09:50:00Z">
          <w:pPr>
            <w:pStyle w:val="head-1"/>
            <w:jc w:val="left"/>
          </w:pPr>
        </w:pPrChange>
      </w:pPr>
      <w:r>
        <w:rPr>
          <w:b w:val="0"/>
          <w:sz w:val="24"/>
          <w:szCs w:val="24"/>
        </w:rPr>
        <w:t xml:space="preserve">The </w:t>
      </w:r>
      <w:r w:rsidR="001E272C">
        <w:rPr>
          <w:b w:val="0"/>
          <w:sz w:val="24"/>
          <w:szCs w:val="24"/>
        </w:rPr>
        <w:t xml:space="preserve">participants were requested to evaluate the usability of DeepLight in comparison to Chromacode and Hilight. They had to answer multiple choice questions by assigning </w:t>
      </w:r>
      <w:r w:rsidR="001E272C" w:rsidRPr="001E272C">
        <w:rPr>
          <w:b w:val="0"/>
          <w:i/>
          <w:sz w:val="24"/>
          <w:szCs w:val="24"/>
        </w:rPr>
        <w:t>opinion scores</w:t>
      </w:r>
      <w:r w:rsidR="001E272C">
        <w:rPr>
          <w:b w:val="0"/>
          <w:i/>
          <w:sz w:val="24"/>
          <w:szCs w:val="24"/>
        </w:rPr>
        <w:t xml:space="preserve"> </w:t>
      </w:r>
      <w:r w:rsidR="001E272C">
        <w:rPr>
          <w:b w:val="0"/>
          <w:sz w:val="24"/>
          <w:szCs w:val="24"/>
        </w:rPr>
        <w:t xml:space="preserve">regarding the usability of the systems. (1 being the least usable and 5 being most usable). MOS, mean opinion scores are given in Figure </w:t>
      </w:r>
      <w:r w:rsidR="00B4438E" w:rsidRPr="00B4438E">
        <w:rPr>
          <w:b w:val="0"/>
          <w:sz w:val="24"/>
          <w:szCs w:val="24"/>
        </w:rPr>
        <w:t>5.1</w:t>
      </w:r>
      <w:r w:rsidR="00870A06">
        <w:rPr>
          <w:b w:val="0"/>
          <w:sz w:val="24"/>
          <w:szCs w:val="24"/>
        </w:rPr>
        <w:t>.</w:t>
      </w:r>
      <w:r w:rsidR="00B4438E" w:rsidRPr="00B4438E">
        <w:rPr>
          <w:b w:val="0"/>
          <w:sz w:val="24"/>
          <w:szCs w:val="24"/>
        </w:rPr>
        <w:t xml:space="preserve"> </w:t>
      </w:r>
      <w:r w:rsidR="007E0919" w:rsidRPr="007E0919">
        <w:rPr>
          <w:b w:val="0"/>
          <w:sz w:val="24"/>
          <w:szCs w:val="24"/>
        </w:rPr>
        <w:t>It is</w:t>
      </w:r>
      <w:r w:rsidR="007E0919">
        <w:rPr>
          <w:b w:val="0"/>
          <w:sz w:val="24"/>
          <w:szCs w:val="24"/>
        </w:rPr>
        <w:t xml:space="preserve"> evident that DeepLight passes the usability scores of Chromacode by a large margin and Hilight by a smaller margin. Nevertheless, DeepLight is the most usable solution.</w:t>
      </w:r>
    </w:p>
    <w:p w14:paraId="760CAC10" w14:textId="5F31D979" w:rsidR="001E272C" w:rsidRDefault="001E272C">
      <w:pPr>
        <w:pStyle w:val="head-1"/>
        <w:spacing w:line="360" w:lineRule="auto"/>
        <w:jc w:val="both"/>
        <w:rPr>
          <w:b w:val="0"/>
          <w:sz w:val="24"/>
          <w:szCs w:val="24"/>
        </w:rPr>
        <w:pPrChange w:id="420" w:author="Jayatilaka Gihan" w:date="2020-03-01T09:50:00Z">
          <w:pPr>
            <w:pStyle w:val="head-1"/>
            <w:jc w:val="left"/>
          </w:pPr>
        </w:pPrChange>
      </w:pPr>
    </w:p>
    <w:p w14:paraId="3C85050B" w14:textId="1028213F" w:rsidR="00E05AA5" w:rsidRDefault="001E272C">
      <w:pPr>
        <w:pStyle w:val="head-1"/>
        <w:spacing w:line="360" w:lineRule="auto"/>
        <w:rPr>
          <w:b w:val="0"/>
          <w:sz w:val="24"/>
          <w:szCs w:val="24"/>
        </w:rPr>
        <w:pPrChange w:id="421" w:author="Jayatilaka Gihan" w:date="2020-03-01T09:50:00Z">
          <w:pPr>
            <w:pStyle w:val="head-1"/>
          </w:pPr>
        </w:pPrChange>
      </w:pPr>
      <w:r>
        <w:rPr>
          <w:b w:val="0"/>
          <w:noProof/>
          <w:sz w:val="24"/>
          <w:szCs w:val="24"/>
        </w:rPr>
        <w:drawing>
          <wp:inline distT="0" distB="0" distL="0" distR="0" wp14:anchorId="1C29D81B" wp14:editId="19C61F83">
            <wp:extent cx="5019675" cy="2828925"/>
            <wp:effectExtent l="0" t="0" r="9525" b="952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E901D9D" w14:textId="305CC343" w:rsidR="00A860F0" w:rsidRPr="00540BA0" w:rsidRDefault="00A860F0">
      <w:pPr>
        <w:pStyle w:val="head-1"/>
        <w:spacing w:line="360" w:lineRule="auto"/>
        <w:rPr>
          <w:b w:val="0"/>
          <w:sz w:val="24"/>
          <w:szCs w:val="24"/>
        </w:rPr>
        <w:pPrChange w:id="422" w:author="Jayatilaka Gihan" w:date="2020-03-01T09:50:00Z">
          <w:pPr>
            <w:pStyle w:val="head-1"/>
          </w:pPr>
        </w:pPrChange>
      </w:pPr>
      <w:r>
        <w:rPr>
          <w:b w:val="0"/>
          <w:sz w:val="24"/>
          <w:szCs w:val="24"/>
        </w:rPr>
        <w:t>Figure 5.1. MOS of SCC systems against different screen framerates</w:t>
      </w:r>
    </w:p>
    <w:p w14:paraId="1CB157D1" w14:textId="0DB9E198" w:rsidR="00BC2DCD" w:rsidRDefault="00BC2DCD">
      <w:pPr>
        <w:pStyle w:val="head-1"/>
        <w:spacing w:line="360" w:lineRule="auto"/>
        <w:jc w:val="both"/>
        <w:outlineLvl w:val="1"/>
        <w:rPr>
          <w:sz w:val="24"/>
          <w:szCs w:val="24"/>
        </w:rPr>
        <w:pPrChange w:id="423" w:author="Jayatilaka Gihan" w:date="2020-03-01T09:50:00Z">
          <w:pPr>
            <w:pStyle w:val="head-1"/>
            <w:jc w:val="left"/>
            <w:outlineLvl w:val="1"/>
          </w:pPr>
        </w:pPrChange>
      </w:pPr>
      <w:bookmarkStart w:id="424" w:name="_Toc33954186"/>
      <w:bookmarkStart w:id="425" w:name="_Toc33954298"/>
      <w:r w:rsidRPr="00BC2DCD">
        <w:rPr>
          <w:sz w:val="24"/>
          <w:szCs w:val="24"/>
        </w:rPr>
        <w:lastRenderedPageBreak/>
        <w:t>5.3. DISCUSSION</w:t>
      </w:r>
      <w:bookmarkEnd w:id="424"/>
      <w:bookmarkEnd w:id="425"/>
    </w:p>
    <w:p w14:paraId="2F1040FD" w14:textId="555FDC06" w:rsidR="002B4592" w:rsidRPr="002B4592" w:rsidRDefault="002B4592">
      <w:pPr>
        <w:pStyle w:val="head-1"/>
        <w:spacing w:line="360" w:lineRule="auto"/>
        <w:jc w:val="both"/>
        <w:rPr>
          <w:b w:val="0"/>
          <w:sz w:val="24"/>
          <w:szCs w:val="24"/>
        </w:rPr>
        <w:pPrChange w:id="426" w:author="Jayatilaka Gihan" w:date="2020-03-01T09:50:00Z">
          <w:pPr>
            <w:pStyle w:val="head-1"/>
            <w:jc w:val="left"/>
          </w:pPr>
        </w:pPrChange>
      </w:pPr>
      <w:r w:rsidRPr="002B4592">
        <w:rPr>
          <w:b w:val="0"/>
          <w:sz w:val="24"/>
          <w:szCs w:val="24"/>
        </w:rPr>
        <w:t xml:space="preserve">The </w:t>
      </w:r>
      <w:r>
        <w:rPr>
          <w:b w:val="0"/>
          <w:sz w:val="24"/>
          <w:szCs w:val="24"/>
        </w:rPr>
        <w:t>following points are worth noting,</w:t>
      </w:r>
    </w:p>
    <w:p w14:paraId="5A829C81" w14:textId="499C1239" w:rsidR="00BC2DCD" w:rsidRPr="00BC2DCD" w:rsidRDefault="00BC2DCD">
      <w:pPr>
        <w:pStyle w:val="head-1"/>
        <w:spacing w:line="360" w:lineRule="auto"/>
        <w:jc w:val="both"/>
        <w:rPr>
          <w:b w:val="0"/>
          <w:sz w:val="24"/>
          <w:szCs w:val="24"/>
        </w:rPr>
        <w:pPrChange w:id="427" w:author="Jayatilaka Gihan" w:date="2020-03-01T09:50:00Z">
          <w:pPr>
            <w:pStyle w:val="head-1"/>
            <w:jc w:val="both"/>
          </w:pPr>
        </w:pPrChange>
      </w:pPr>
      <w:r w:rsidRPr="00BC2DCD">
        <w:rPr>
          <w:sz w:val="24"/>
          <w:szCs w:val="24"/>
        </w:rPr>
        <w:t>Spatial Encoding:</w:t>
      </w:r>
      <w:r w:rsidRPr="00BC2DCD">
        <w:rPr>
          <w:b w:val="0"/>
          <w:sz w:val="24"/>
          <w:szCs w:val="24"/>
        </w:rPr>
        <w:t xml:space="preserve"> The current RS-code based encoder operates in row-based fashion: each symbol is </w:t>
      </w:r>
      <w:r>
        <w:rPr>
          <w:b w:val="0"/>
          <w:sz w:val="24"/>
          <w:szCs w:val="24"/>
        </w:rPr>
        <w:t>e</w:t>
      </w:r>
      <w:r w:rsidRPr="00BC2DCD">
        <w:rPr>
          <w:b w:val="0"/>
          <w:sz w:val="24"/>
          <w:szCs w:val="24"/>
        </w:rPr>
        <w:t xml:space="preserve">ncoded on to a row of the cells/grids. Empirical observations, however, suggest that the spatial distribution of bit error is not uniform or `random'--instead, the chances of incorrect decoding are higher around the edges of the screen. This is arguably not very surprising, given the inevitable errors in screen extraction. However, this phenomenon suggests that symbol decoding can be more robust if the bits of a symbol are </w:t>
      </w:r>
      <w:r w:rsidRPr="00BC2DCD">
        <w:rPr>
          <w:b w:val="0"/>
          <w:i/>
          <w:sz w:val="24"/>
          <w:szCs w:val="24"/>
        </w:rPr>
        <w:t>spatially distributed</w:t>
      </w:r>
      <w:r w:rsidRPr="00BC2DCD">
        <w:rPr>
          <w:b w:val="0"/>
          <w:sz w:val="24"/>
          <w:szCs w:val="24"/>
        </w:rPr>
        <w:t xml:space="preserve">--e.g., bits of different symbols are interleaved at the screen edges. </w:t>
      </w:r>
    </w:p>
    <w:p w14:paraId="0977FEDB" w14:textId="342426BD" w:rsidR="00BC2DCD" w:rsidRPr="00BC2DCD" w:rsidRDefault="00BC2DCD">
      <w:pPr>
        <w:pStyle w:val="head-1"/>
        <w:spacing w:line="360" w:lineRule="auto"/>
        <w:jc w:val="both"/>
        <w:rPr>
          <w:b w:val="0"/>
          <w:sz w:val="24"/>
          <w:szCs w:val="24"/>
        </w:rPr>
        <w:pPrChange w:id="428" w:author="Jayatilaka Gihan" w:date="2020-03-01T09:50:00Z">
          <w:pPr>
            <w:pStyle w:val="head-1"/>
            <w:jc w:val="both"/>
          </w:pPr>
        </w:pPrChange>
      </w:pPr>
      <w:r w:rsidRPr="00BC2DCD">
        <w:rPr>
          <w:sz w:val="24"/>
          <w:szCs w:val="24"/>
        </w:rPr>
        <w:t>Automatic Grid Size Detection:</w:t>
      </w:r>
      <w:r w:rsidRPr="00BC2DCD">
        <w:rPr>
          <w:b w:val="0"/>
          <w:sz w:val="24"/>
          <w:szCs w:val="24"/>
        </w:rPr>
        <w:t xml:space="preserve"> While the current \name system does not assume a-priori knowledge of screen refresh rates or special in-screen markers, it does assume explicit knowledge of the grid size. More specifically, different grid choices lead to different DLNet models (with different </w:t>
      </w:r>
      <w:r>
        <w:rPr>
          <w:b w:val="0"/>
          <w:sz w:val="24"/>
          <w:szCs w:val="24"/>
        </w:rPr>
        <w:t>MxN</w:t>
      </w:r>
      <w:r w:rsidRPr="00BC2DCD">
        <w:rPr>
          <w:b w:val="0"/>
          <w:sz w:val="24"/>
          <w:szCs w:val="24"/>
        </w:rPr>
        <w:t xml:space="preserve"> output labels), each of which must be separately trained. Such a restriction can possibly be overcome by training an </w:t>
      </w:r>
      <w:r w:rsidRPr="00BC2DCD">
        <w:rPr>
          <w:b w:val="0"/>
          <w:i/>
          <w:sz w:val="24"/>
          <w:szCs w:val="24"/>
        </w:rPr>
        <w:t>ensemble</w:t>
      </w:r>
      <w:r w:rsidRPr="00BC2DCD">
        <w:rPr>
          <w:b w:val="0"/>
          <w:sz w:val="24"/>
          <w:szCs w:val="24"/>
        </w:rPr>
        <w:t xml:space="preserve"> model (with different underlying </w:t>
      </w:r>
      <w:r>
        <w:rPr>
          <w:b w:val="0"/>
          <w:sz w:val="24"/>
          <w:szCs w:val="24"/>
        </w:rPr>
        <w:t>MxN</w:t>
      </w:r>
      <w:r w:rsidRPr="00BC2DCD">
        <w:rPr>
          <w:b w:val="0"/>
          <w:sz w:val="24"/>
          <w:szCs w:val="24"/>
        </w:rPr>
        <w:t xml:space="preserve"> models), and using well-known techniques (e.g., attentional weights) to automatically select the model that best matches the current screen content. However, ensemble models will further increase the computational overhead as multiple DNNs must now be executed in parallel. The development of such an </w:t>
      </w:r>
      <w:r w:rsidRPr="00BC2DCD">
        <w:rPr>
          <w:b w:val="0"/>
          <w:i/>
          <w:sz w:val="24"/>
          <w:szCs w:val="24"/>
        </w:rPr>
        <w:t>auto-tuning</w:t>
      </w:r>
      <w:r w:rsidRPr="00BC2DCD">
        <w:rPr>
          <w:b w:val="0"/>
          <w:sz w:val="24"/>
          <w:szCs w:val="24"/>
        </w:rPr>
        <w:t xml:space="preserve"> DLNet architecture thus remains an open question. </w:t>
      </w:r>
    </w:p>
    <w:p w14:paraId="64127EBC" w14:textId="11223EB3" w:rsidR="00BC2DCD" w:rsidRPr="00BC2DCD" w:rsidRDefault="00BC2DCD">
      <w:pPr>
        <w:pStyle w:val="head-1"/>
        <w:spacing w:line="360" w:lineRule="auto"/>
        <w:jc w:val="both"/>
        <w:rPr>
          <w:b w:val="0"/>
          <w:sz w:val="24"/>
          <w:szCs w:val="24"/>
        </w:rPr>
        <w:pPrChange w:id="429" w:author="Jayatilaka Gihan" w:date="2020-03-01T09:50:00Z">
          <w:pPr>
            <w:pStyle w:val="head-1"/>
            <w:jc w:val="both"/>
          </w:pPr>
        </w:pPrChange>
      </w:pPr>
      <w:r w:rsidRPr="00A66479">
        <w:rPr>
          <w:sz w:val="24"/>
          <w:szCs w:val="24"/>
        </w:rPr>
        <w:t>Shape modulation:</w:t>
      </w:r>
      <w:r w:rsidRPr="00BC2DCD">
        <w:rPr>
          <w:b w:val="0"/>
          <w:sz w:val="24"/>
          <w:szCs w:val="24"/>
        </w:rPr>
        <w:t xml:space="preserve"> All of the conceptual explanation and experimental studies performed here have used square-shaped cells. While such cells permit easy tessellation within the typical rectangular display, the cells give rise to clear horizontal and vertical `edges' (transitions between two cells) and the well-known checkerboard pattern. Arguably, such edges are easier to perceive and potentially give rise to more noticeable flicker. Because DNNs have proven to be capable of recognizing objects with arbitrary shape, it is plausible that SCC functionality could leverage on this DNN property to further improve the imperceptibility vs. bit-rate tradeoff, by using alternative cell shapes, with smoother, non-continuous edges.   </w:t>
      </w:r>
    </w:p>
    <w:p w14:paraId="06FA5895" w14:textId="4D250992" w:rsidR="008A752B" w:rsidRDefault="008A752B">
      <w:pPr>
        <w:spacing w:line="360" w:lineRule="auto"/>
        <w:jc w:val="both"/>
        <w:rPr>
          <w:rFonts w:ascii="Times New Roman" w:hAnsi="Times New Roman" w:cs="Times New Roman"/>
          <w:b/>
          <w:sz w:val="28"/>
          <w:szCs w:val="28"/>
        </w:rPr>
        <w:pPrChange w:id="430" w:author="Jayatilaka Gihan" w:date="2020-03-01T09:50:00Z">
          <w:pPr>
            <w:jc w:val="both"/>
          </w:pPr>
        </w:pPrChange>
      </w:pPr>
    </w:p>
    <w:p w14:paraId="20ECFDC8" w14:textId="3ED0B008" w:rsidR="008A752B" w:rsidRDefault="008A752B">
      <w:pPr>
        <w:spacing w:line="360" w:lineRule="auto"/>
        <w:jc w:val="both"/>
        <w:rPr>
          <w:rFonts w:ascii="Times New Roman" w:hAnsi="Times New Roman" w:cs="Times New Roman"/>
          <w:b/>
          <w:sz w:val="28"/>
          <w:szCs w:val="28"/>
        </w:rPr>
        <w:pPrChange w:id="431" w:author="Jayatilaka Gihan" w:date="2020-03-01T09:50:00Z">
          <w:pPr>
            <w:jc w:val="center"/>
          </w:pPr>
        </w:pPrChange>
      </w:pPr>
    </w:p>
    <w:p w14:paraId="66FDFC98" w14:textId="38D03D51" w:rsidR="008A752B" w:rsidRDefault="008A752B">
      <w:pPr>
        <w:spacing w:line="360" w:lineRule="auto"/>
        <w:jc w:val="both"/>
        <w:rPr>
          <w:rFonts w:ascii="Times New Roman" w:hAnsi="Times New Roman" w:cs="Times New Roman"/>
          <w:b/>
          <w:sz w:val="28"/>
          <w:szCs w:val="28"/>
        </w:rPr>
        <w:pPrChange w:id="432" w:author="Jayatilaka Gihan" w:date="2020-03-01T09:50:00Z">
          <w:pPr>
            <w:jc w:val="center"/>
          </w:pPr>
        </w:pPrChange>
      </w:pPr>
    </w:p>
    <w:p w14:paraId="27CD2E0F" w14:textId="11282833" w:rsidR="008A752B" w:rsidRDefault="008A752B" w:rsidP="00BF154F">
      <w:pPr>
        <w:spacing w:line="360" w:lineRule="auto"/>
        <w:jc w:val="both"/>
        <w:rPr>
          <w:rFonts w:ascii="Times New Roman" w:hAnsi="Times New Roman" w:cs="Times New Roman"/>
          <w:b/>
          <w:sz w:val="28"/>
          <w:szCs w:val="28"/>
        </w:rPr>
      </w:pPr>
    </w:p>
    <w:p w14:paraId="4C9AF85B" w14:textId="77777777" w:rsidR="00BF154F" w:rsidRDefault="00BF154F">
      <w:pPr>
        <w:spacing w:line="360" w:lineRule="auto"/>
        <w:jc w:val="both"/>
        <w:rPr>
          <w:rFonts w:ascii="Times New Roman" w:hAnsi="Times New Roman" w:cs="Times New Roman"/>
          <w:b/>
          <w:sz w:val="28"/>
          <w:szCs w:val="28"/>
        </w:rPr>
        <w:pPrChange w:id="433" w:author="Jayatilaka Gihan" w:date="2020-03-01T09:50:00Z">
          <w:pPr>
            <w:jc w:val="center"/>
          </w:pPr>
        </w:pPrChange>
      </w:pPr>
    </w:p>
    <w:p w14:paraId="0DB65BA1" w14:textId="3493DD97" w:rsidR="008A752B" w:rsidRDefault="008A752B">
      <w:pPr>
        <w:pStyle w:val="head-1"/>
        <w:spacing w:line="360" w:lineRule="auto"/>
        <w:outlineLvl w:val="0"/>
        <w:pPrChange w:id="434" w:author="Jayatilaka Gihan" w:date="2020-03-01T09:50:00Z">
          <w:pPr>
            <w:pStyle w:val="head-1"/>
            <w:outlineLvl w:val="0"/>
          </w:pPr>
        </w:pPrChange>
      </w:pPr>
      <w:bookmarkStart w:id="435" w:name="_Toc33954187"/>
      <w:bookmarkStart w:id="436" w:name="_Toc33954299"/>
      <w:r>
        <w:lastRenderedPageBreak/>
        <w:t>CONCLUSION</w:t>
      </w:r>
      <w:bookmarkEnd w:id="435"/>
      <w:bookmarkEnd w:id="436"/>
    </w:p>
    <w:p w14:paraId="602ECC75" w14:textId="61546A25" w:rsidR="00A72A90" w:rsidRDefault="00E84E65">
      <w:pPr>
        <w:spacing w:line="360" w:lineRule="auto"/>
        <w:jc w:val="both"/>
        <w:rPr>
          <w:rFonts w:ascii="Times New Roman" w:hAnsi="Times New Roman" w:cs="Times New Roman"/>
          <w:sz w:val="24"/>
          <w:szCs w:val="24"/>
        </w:rPr>
        <w:pPrChange w:id="437" w:author="Jayatilaka Gihan" w:date="2020-03-01T09:50:00Z">
          <w:pPr/>
        </w:pPrChange>
      </w:pPr>
      <w:r>
        <w:rPr>
          <w:rFonts w:ascii="Times New Roman" w:hAnsi="Times New Roman" w:cs="Times New Roman"/>
          <w:sz w:val="24"/>
          <w:szCs w:val="24"/>
        </w:rPr>
        <w:t>My</w:t>
      </w:r>
      <w:r w:rsidR="00D753AF">
        <w:rPr>
          <w:rFonts w:ascii="Times New Roman" w:hAnsi="Times New Roman" w:cs="Times New Roman"/>
          <w:sz w:val="24"/>
          <w:szCs w:val="24"/>
        </w:rPr>
        <w:t xml:space="preserve"> internship </w:t>
      </w:r>
      <w:r>
        <w:rPr>
          <w:rFonts w:ascii="Times New Roman" w:hAnsi="Times New Roman" w:cs="Times New Roman"/>
          <w:sz w:val="24"/>
          <w:szCs w:val="24"/>
        </w:rPr>
        <w:t xml:space="preserve">was </w:t>
      </w:r>
      <w:r w:rsidR="00D753AF">
        <w:rPr>
          <w:rFonts w:ascii="Times New Roman" w:hAnsi="Times New Roman" w:cs="Times New Roman"/>
          <w:sz w:val="24"/>
          <w:szCs w:val="24"/>
        </w:rPr>
        <w:t xml:space="preserve">at Living Analytics Research Center, School of Information Systems, Singapore Management University </w:t>
      </w:r>
      <w:r>
        <w:rPr>
          <w:rFonts w:ascii="Times New Roman" w:hAnsi="Times New Roman" w:cs="Times New Roman"/>
          <w:sz w:val="24"/>
          <w:szCs w:val="24"/>
        </w:rPr>
        <w:t xml:space="preserve">where </w:t>
      </w:r>
      <w:r w:rsidR="00D753AF">
        <w:rPr>
          <w:rFonts w:ascii="Times New Roman" w:hAnsi="Times New Roman" w:cs="Times New Roman"/>
          <w:sz w:val="24"/>
          <w:szCs w:val="24"/>
        </w:rPr>
        <w:t xml:space="preserve">I worked with </w:t>
      </w:r>
      <w:r w:rsidR="00683FB9">
        <w:rPr>
          <w:rFonts w:ascii="Times New Roman" w:hAnsi="Times New Roman" w:cs="Times New Roman"/>
          <w:sz w:val="24"/>
          <w:szCs w:val="24"/>
        </w:rPr>
        <w:t>Vu Tran (a 5</w:t>
      </w:r>
      <w:r w:rsidR="00683FB9" w:rsidRPr="00683FB9">
        <w:rPr>
          <w:rFonts w:ascii="Times New Roman" w:hAnsi="Times New Roman" w:cs="Times New Roman"/>
          <w:sz w:val="24"/>
          <w:szCs w:val="24"/>
          <w:vertAlign w:val="superscript"/>
        </w:rPr>
        <w:t>th</w:t>
      </w:r>
      <w:r w:rsidR="00683FB9">
        <w:rPr>
          <w:rFonts w:ascii="Times New Roman" w:hAnsi="Times New Roman" w:cs="Times New Roman"/>
          <w:sz w:val="24"/>
          <w:szCs w:val="24"/>
        </w:rPr>
        <w:t xml:space="preserve"> year PhD student), was advised by Prof. Arhcan Misra (Dean of research, SMU) and Asst. Prof. Ashwin Ashok (Georgia Tech University)</w:t>
      </w:r>
      <w:r>
        <w:rPr>
          <w:rFonts w:ascii="Times New Roman" w:hAnsi="Times New Roman" w:cs="Times New Roman"/>
          <w:sz w:val="24"/>
          <w:szCs w:val="24"/>
        </w:rPr>
        <w:t>.</w:t>
      </w:r>
      <w:r w:rsidR="00683FB9">
        <w:rPr>
          <w:rFonts w:ascii="Times New Roman" w:hAnsi="Times New Roman" w:cs="Times New Roman"/>
          <w:sz w:val="24"/>
          <w:szCs w:val="24"/>
        </w:rPr>
        <w:t xml:space="preserve"> </w:t>
      </w:r>
      <w:r>
        <w:rPr>
          <w:rFonts w:ascii="Times New Roman" w:hAnsi="Times New Roman" w:cs="Times New Roman"/>
          <w:sz w:val="24"/>
          <w:szCs w:val="24"/>
        </w:rPr>
        <w:t xml:space="preserve">We </w:t>
      </w:r>
      <w:r w:rsidR="008F62AA">
        <w:rPr>
          <w:rFonts w:ascii="Times New Roman" w:hAnsi="Times New Roman" w:cs="Times New Roman"/>
          <w:sz w:val="24"/>
          <w:szCs w:val="24"/>
        </w:rPr>
        <w:t xml:space="preserve">conduct research on visible light communication between computer screens and cameras </w:t>
      </w:r>
      <w:r>
        <w:rPr>
          <w:rFonts w:ascii="Times New Roman" w:hAnsi="Times New Roman" w:cs="Times New Roman"/>
          <w:sz w:val="24"/>
          <w:szCs w:val="24"/>
        </w:rPr>
        <w:t xml:space="preserve">to </w:t>
      </w:r>
      <w:r w:rsidR="00683FB9">
        <w:rPr>
          <w:rFonts w:ascii="Times New Roman" w:hAnsi="Times New Roman" w:cs="Times New Roman"/>
          <w:sz w:val="24"/>
          <w:szCs w:val="24"/>
        </w:rPr>
        <w:t xml:space="preserve">develop </w:t>
      </w:r>
      <w:r w:rsidR="00683FB9">
        <w:rPr>
          <w:rFonts w:ascii="Times New Roman" w:hAnsi="Times New Roman" w:cs="Times New Roman"/>
          <w:b/>
          <w:sz w:val="24"/>
          <w:szCs w:val="24"/>
        </w:rPr>
        <w:t>DeepLight</w:t>
      </w:r>
      <w:r w:rsidR="008F62AA">
        <w:rPr>
          <w:rFonts w:ascii="Times New Roman" w:hAnsi="Times New Roman" w:cs="Times New Roman"/>
          <w:sz w:val="24"/>
          <w:szCs w:val="24"/>
        </w:rPr>
        <w:t>. DeepLight is the first screen-camera communication technology to use deep learning (a modern artificial intelligence technique). My group was able to surpass the performance in robustness and practicality of the previous screen-camera communication technologies. (put forward by Tsinghua and Maryland universities in 2018, Dartmouth in 2016 etc:).</w:t>
      </w:r>
    </w:p>
    <w:p w14:paraId="23592A16" w14:textId="5E1D5BD3" w:rsidR="008F62AA" w:rsidRDefault="00C6240E">
      <w:pPr>
        <w:spacing w:line="360" w:lineRule="auto"/>
        <w:jc w:val="both"/>
        <w:rPr>
          <w:rFonts w:ascii="Times New Roman" w:hAnsi="Times New Roman" w:cs="Times New Roman"/>
          <w:sz w:val="24"/>
          <w:szCs w:val="24"/>
        </w:rPr>
        <w:pPrChange w:id="438" w:author="Jayatilaka Gihan" w:date="2020-03-01T09:50:00Z">
          <w:pPr/>
        </w:pPrChange>
      </w:pPr>
      <w:r>
        <w:rPr>
          <w:rFonts w:ascii="Times New Roman" w:hAnsi="Times New Roman" w:cs="Times New Roman"/>
          <w:sz w:val="24"/>
          <w:szCs w:val="24"/>
        </w:rPr>
        <w:t xml:space="preserve">During my internship, I was </w:t>
      </w:r>
      <w:r w:rsidR="00C8059A">
        <w:rPr>
          <w:rFonts w:ascii="Times New Roman" w:hAnsi="Times New Roman" w:cs="Times New Roman"/>
          <w:sz w:val="24"/>
          <w:szCs w:val="24"/>
        </w:rPr>
        <w:t xml:space="preserve">able to do original research with a good balance of guidance and independence – which boosted my drive to continue doing research through the remainder of my undergraduate </w:t>
      </w:r>
      <w:r w:rsidR="00066A8D">
        <w:rPr>
          <w:rFonts w:ascii="Times New Roman" w:hAnsi="Times New Roman" w:cs="Times New Roman"/>
          <w:sz w:val="24"/>
          <w:szCs w:val="24"/>
        </w:rPr>
        <w:t>studies</w:t>
      </w:r>
      <w:r w:rsidR="00C8059A">
        <w:rPr>
          <w:rFonts w:ascii="Times New Roman" w:hAnsi="Times New Roman" w:cs="Times New Roman"/>
          <w:sz w:val="24"/>
          <w:szCs w:val="24"/>
        </w:rPr>
        <w:t xml:space="preserve"> as well as my future professional life. Working in a group with a senior professor from Singapore, a relatively new professor from USA and a PhD student aspiring to join the industry allowed me to look at research from a diverse set of angles – which I suppose to come in handy when I am making my career choices.</w:t>
      </w:r>
    </w:p>
    <w:p w14:paraId="40213BD7" w14:textId="4074CC7C" w:rsidR="00D75E7F" w:rsidRDefault="00A574C3">
      <w:pPr>
        <w:spacing w:line="360" w:lineRule="auto"/>
        <w:jc w:val="both"/>
        <w:rPr>
          <w:rFonts w:ascii="Times New Roman" w:hAnsi="Times New Roman" w:cs="Times New Roman"/>
          <w:sz w:val="24"/>
          <w:szCs w:val="24"/>
        </w:rPr>
        <w:pPrChange w:id="439" w:author="Jayatilaka Gihan" w:date="2020-03-01T09:50:00Z">
          <w:pPr/>
        </w:pPrChange>
      </w:pPr>
      <w:r>
        <w:rPr>
          <w:rFonts w:ascii="Times New Roman" w:hAnsi="Times New Roman" w:cs="Times New Roman"/>
          <w:sz w:val="24"/>
          <w:szCs w:val="24"/>
        </w:rPr>
        <w:t xml:space="preserve">The education received during the first three years of the undergraduate program was instrumental in successfully conducting research during the internship. First and foremost, the computer science basic knowledge gathered through core courses came in handy throughout the 22 weeks. The </w:t>
      </w:r>
      <w:r w:rsidR="004006C5">
        <w:rPr>
          <w:rFonts w:ascii="Times New Roman" w:hAnsi="Times New Roman" w:cs="Times New Roman"/>
          <w:sz w:val="24"/>
          <w:szCs w:val="24"/>
        </w:rPr>
        <w:t>freedom</w:t>
      </w:r>
      <w:r>
        <w:rPr>
          <w:rFonts w:ascii="Times New Roman" w:hAnsi="Times New Roman" w:cs="Times New Roman"/>
          <w:sz w:val="24"/>
          <w:szCs w:val="24"/>
        </w:rPr>
        <w:t xml:space="preserve"> to choose technical elective courses was advantageous since I was able to build up the expertise in a subfield and do the internship work on the same subfield. </w:t>
      </w:r>
      <w:r w:rsidR="004006C5">
        <w:rPr>
          <w:rFonts w:ascii="Times New Roman" w:hAnsi="Times New Roman" w:cs="Times New Roman"/>
          <w:sz w:val="24"/>
          <w:szCs w:val="24"/>
        </w:rPr>
        <w:t>The flexibility offered by the department to engage in research projects from the second year onwards</w:t>
      </w:r>
      <w:r w:rsidR="00386526">
        <w:rPr>
          <w:rFonts w:ascii="Times New Roman" w:hAnsi="Times New Roman" w:cs="Times New Roman"/>
          <w:sz w:val="24"/>
          <w:szCs w:val="24"/>
        </w:rPr>
        <w:t xml:space="preserve"> and the willingness of the academic staff to advise the students on research projects</w:t>
      </w:r>
      <w:r w:rsidR="004006C5">
        <w:rPr>
          <w:rFonts w:ascii="Times New Roman" w:hAnsi="Times New Roman" w:cs="Times New Roman"/>
          <w:sz w:val="24"/>
          <w:szCs w:val="24"/>
        </w:rPr>
        <w:t xml:space="preserve"> </w:t>
      </w:r>
      <w:r w:rsidR="00386526">
        <w:rPr>
          <w:rFonts w:ascii="Times New Roman" w:hAnsi="Times New Roman" w:cs="Times New Roman"/>
          <w:sz w:val="24"/>
          <w:szCs w:val="24"/>
        </w:rPr>
        <w:t>came as a</w:t>
      </w:r>
      <w:r w:rsidR="004006C5">
        <w:rPr>
          <w:rFonts w:ascii="Times New Roman" w:hAnsi="Times New Roman" w:cs="Times New Roman"/>
          <w:sz w:val="24"/>
          <w:szCs w:val="24"/>
        </w:rPr>
        <w:t xml:space="preserve"> strong foundation to adapt to the research environment </w:t>
      </w:r>
      <w:r w:rsidR="00386526">
        <w:rPr>
          <w:rFonts w:ascii="Times New Roman" w:hAnsi="Times New Roman" w:cs="Times New Roman"/>
          <w:sz w:val="24"/>
          <w:szCs w:val="24"/>
        </w:rPr>
        <w:t>at SMU very quickly and deliver results.</w:t>
      </w:r>
    </w:p>
    <w:p w14:paraId="4F11A23A" w14:textId="2A2167ED" w:rsidR="00775ABE" w:rsidRDefault="00775ABE">
      <w:pPr>
        <w:spacing w:line="360" w:lineRule="auto"/>
        <w:jc w:val="both"/>
        <w:rPr>
          <w:rFonts w:ascii="Times New Roman" w:hAnsi="Times New Roman" w:cs="Times New Roman"/>
          <w:sz w:val="24"/>
          <w:szCs w:val="24"/>
        </w:rPr>
        <w:pPrChange w:id="440" w:author="Jayatilaka Gihan" w:date="2020-03-01T09:50:00Z">
          <w:pPr/>
        </w:pPrChange>
      </w:pPr>
      <w:r>
        <w:rPr>
          <w:rFonts w:ascii="Times New Roman" w:hAnsi="Times New Roman" w:cs="Times New Roman"/>
          <w:sz w:val="24"/>
          <w:szCs w:val="24"/>
        </w:rPr>
        <w:t xml:space="preserve">Working on a solution to a technical problem of a very active field is a healthy challenge. </w:t>
      </w:r>
      <w:r w:rsidR="003D370D">
        <w:rPr>
          <w:rFonts w:ascii="Times New Roman" w:hAnsi="Times New Roman" w:cs="Times New Roman"/>
          <w:sz w:val="24"/>
          <w:szCs w:val="24"/>
        </w:rPr>
        <w:t>I was able to utilize my time during the internship</w:t>
      </w:r>
      <w:r w:rsidR="004949F1">
        <w:rPr>
          <w:rFonts w:ascii="Times New Roman" w:hAnsi="Times New Roman" w:cs="Times New Roman"/>
          <w:sz w:val="24"/>
          <w:szCs w:val="24"/>
        </w:rPr>
        <w:t xml:space="preserve"> and the resources (human and other) effectively to work towards the completion of the project.</w:t>
      </w:r>
      <w:r w:rsidR="0068549E">
        <w:rPr>
          <w:rFonts w:ascii="Times New Roman" w:hAnsi="Times New Roman" w:cs="Times New Roman"/>
          <w:sz w:val="24"/>
          <w:szCs w:val="24"/>
        </w:rPr>
        <w:t xml:space="preserve"> I was able to learn new theory, techniques and skills during the period.</w:t>
      </w:r>
      <w:r w:rsidR="00163CBE">
        <w:rPr>
          <w:rFonts w:ascii="Times New Roman" w:hAnsi="Times New Roman" w:cs="Times New Roman"/>
          <w:sz w:val="24"/>
          <w:szCs w:val="24"/>
        </w:rPr>
        <w:t xml:space="preserve"> In addition, I was able to interact with and make friends with a diverse community of researchers from all around the world in different steps of their careers. Furthermore, I was able to experience living in a new environment, indulge in their culture and travel.</w:t>
      </w:r>
    </w:p>
    <w:p w14:paraId="47B94F36" w14:textId="6D3511B1" w:rsidR="00D9591C" w:rsidRDefault="00D9591C" w:rsidP="00BF154F">
      <w:pPr>
        <w:spacing w:line="360" w:lineRule="auto"/>
        <w:jc w:val="both"/>
        <w:rPr>
          <w:rFonts w:ascii="Times New Roman" w:hAnsi="Times New Roman" w:cs="Times New Roman"/>
          <w:sz w:val="24"/>
          <w:szCs w:val="24"/>
        </w:rPr>
      </w:pPr>
    </w:p>
    <w:p w14:paraId="27F4954F" w14:textId="717C2CB6" w:rsidR="00371FF7" w:rsidRDefault="00371FF7" w:rsidP="00BF154F">
      <w:pPr>
        <w:spacing w:line="360" w:lineRule="auto"/>
        <w:jc w:val="both"/>
        <w:rPr>
          <w:rFonts w:ascii="Times New Roman" w:hAnsi="Times New Roman" w:cs="Times New Roman"/>
          <w:sz w:val="24"/>
          <w:szCs w:val="24"/>
        </w:rPr>
      </w:pPr>
    </w:p>
    <w:p w14:paraId="43CC45D7" w14:textId="5FED8A42" w:rsidR="00371FF7" w:rsidRDefault="00371FF7" w:rsidP="00BF154F">
      <w:pPr>
        <w:spacing w:line="360" w:lineRule="auto"/>
        <w:jc w:val="both"/>
        <w:rPr>
          <w:rFonts w:ascii="Times New Roman" w:hAnsi="Times New Roman" w:cs="Times New Roman"/>
          <w:sz w:val="24"/>
          <w:szCs w:val="24"/>
        </w:rPr>
      </w:pPr>
    </w:p>
    <w:sectPr w:rsidR="00371FF7" w:rsidSect="00DD21BA">
      <w:footerReference w:type="default" r:id="rId35"/>
      <w:pgSz w:w="11906" w:h="16838" w:code="9"/>
      <w:pgMar w:top="1138" w:right="850" w:bottom="1138" w:left="113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92CBDF" w14:textId="77777777" w:rsidR="00CD3D3E" w:rsidRDefault="00CD3D3E" w:rsidP="00884814">
      <w:pPr>
        <w:spacing w:after="0" w:line="240" w:lineRule="auto"/>
      </w:pPr>
      <w:r>
        <w:separator/>
      </w:r>
    </w:p>
  </w:endnote>
  <w:endnote w:type="continuationSeparator" w:id="0">
    <w:p w14:paraId="6E848DDD" w14:textId="77777777" w:rsidR="00CD3D3E" w:rsidRDefault="00CD3D3E" w:rsidP="008848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6709180"/>
      <w:docPartObj>
        <w:docPartGallery w:val="Page Numbers (Bottom of Page)"/>
        <w:docPartUnique/>
      </w:docPartObj>
    </w:sdtPr>
    <w:sdtEndPr>
      <w:rPr>
        <w:noProof/>
      </w:rPr>
    </w:sdtEndPr>
    <w:sdtContent>
      <w:p w14:paraId="609D0092" w14:textId="153523EF" w:rsidR="00B32E31" w:rsidRDefault="00B32E31">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022BC6F2" w14:textId="77777777" w:rsidR="00B32E31" w:rsidRDefault="00B32E3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343532"/>
      <w:docPartObj>
        <w:docPartGallery w:val="Page Numbers (Bottom of Page)"/>
        <w:docPartUnique/>
      </w:docPartObj>
    </w:sdtPr>
    <w:sdtEndPr>
      <w:rPr>
        <w:noProof/>
      </w:rPr>
    </w:sdtEndPr>
    <w:sdtContent>
      <w:p w14:paraId="151E95F7" w14:textId="31F009AF" w:rsidR="00E84FDF" w:rsidRDefault="00E84FDF">
        <w:pPr>
          <w:pStyle w:val="Footer"/>
          <w:jc w:val="right"/>
        </w:pPr>
        <w:r>
          <w:fldChar w:fldCharType="begin"/>
        </w:r>
        <w:r>
          <w:instrText xml:space="preserve"> PAGE   \* MERGEFORMAT </w:instrText>
        </w:r>
        <w:r>
          <w:fldChar w:fldCharType="separate"/>
        </w:r>
        <w:r w:rsidR="00ED5A1D">
          <w:rPr>
            <w:noProof/>
          </w:rPr>
          <w:t>iii</w:t>
        </w:r>
        <w:r>
          <w:rPr>
            <w:noProof/>
          </w:rPr>
          <w:fldChar w:fldCharType="end"/>
        </w:r>
      </w:p>
    </w:sdtContent>
  </w:sdt>
  <w:p w14:paraId="2EA6E5BD" w14:textId="77777777" w:rsidR="00E84FDF" w:rsidRDefault="00E84FD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5179330"/>
      <w:docPartObj>
        <w:docPartGallery w:val="Page Numbers (Bottom of Page)"/>
        <w:docPartUnique/>
      </w:docPartObj>
    </w:sdtPr>
    <w:sdtEndPr>
      <w:rPr>
        <w:noProof/>
      </w:rPr>
    </w:sdtEndPr>
    <w:sdtContent>
      <w:p w14:paraId="090B877D" w14:textId="785D971D" w:rsidR="00E84FDF" w:rsidRDefault="00E84FDF">
        <w:pPr>
          <w:pStyle w:val="Footer"/>
          <w:jc w:val="right"/>
        </w:pPr>
        <w:r>
          <w:fldChar w:fldCharType="begin"/>
        </w:r>
        <w:r>
          <w:instrText xml:space="preserve"> PAGE   \* MERGEFORMAT </w:instrText>
        </w:r>
        <w:r>
          <w:fldChar w:fldCharType="separate"/>
        </w:r>
        <w:r w:rsidR="00ED5A1D">
          <w:rPr>
            <w:noProof/>
          </w:rPr>
          <w:t>14</w:t>
        </w:r>
        <w:r>
          <w:rPr>
            <w:noProof/>
          </w:rPr>
          <w:fldChar w:fldCharType="end"/>
        </w:r>
      </w:p>
    </w:sdtContent>
  </w:sdt>
  <w:p w14:paraId="61336E16" w14:textId="77777777" w:rsidR="00E84FDF" w:rsidRDefault="00E84F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2BBBC5" w14:textId="77777777" w:rsidR="00CD3D3E" w:rsidRDefault="00CD3D3E" w:rsidP="00884814">
      <w:pPr>
        <w:spacing w:after="0" w:line="240" w:lineRule="auto"/>
      </w:pPr>
      <w:r>
        <w:separator/>
      </w:r>
    </w:p>
  </w:footnote>
  <w:footnote w:type="continuationSeparator" w:id="0">
    <w:p w14:paraId="778FA27E" w14:textId="77777777" w:rsidR="00CD3D3E" w:rsidRDefault="00CD3D3E" w:rsidP="008848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66A73"/>
    <w:multiLevelType w:val="hybridMultilevel"/>
    <w:tmpl w:val="83664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62267"/>
    <w:multiLevelType w:val="hybridMultilevel"/>
    <w:tmpl w:val="22544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20761D"/>
    <w:multiLevelType w:val="hybridMultilevel"/>
    <w:tmpl w:val="EA902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43D04"/>
    <w:multiLevelType w:val="hybridMultilevel"/>
    <w:tmpl w:val="0CBCF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526A0A"/>
    <w:multiLevelType w:val="hybridMultilevel"/>
    <w:tmpl w:val="85CED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362689"/>
    <w:multiLevelType w:val="hybridMultilevel"/>
    <w:tmpl w:val="9DDEB990"/>
    <w:lvl w:ilvl="0" w:tplc="4650EA7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80C4443"/>
    <w:multiLevelType w:val="hybridMultilevel"/>
    <w:tmpl w:val="EDCAE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E63249"/>
    <w:multiLevelType w:val="hybridMultilevel"/>
    <w:tmpl w:val="014626A2"/>
    <w:lvl w:ilvl="0" w:tplc="F386E4C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950544"/>
    <w:multiLevelType w:val="hybridMultilevel"/>
    <w:tmpl w:val="EF28771E"/>
    <w:lvl w:ilvl="0" w:tplc="EFDEBF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7"/>
  </w:num>
  <w:num w:numId="4">
    <w:abstractNumId w:val="0"/>
  </w:num>
  <w:num w:numId="5">
    <w:abstractNumId w:val="6"/>
  </w:num>
  <w:num w:numId="6">
    <w:abstractNumId w:val="8"/>
  </w:num>
  <w:num w:numId="7">
    <w:abstractNumId w:val="4"/>
  </w:num>
  <w:num w:numId="8">
    <w:abstractNumId w:val="5"/>
  </w:num>
  <w:num w:numId="9">
    <w:abstractNumId w:val="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ick">
    <w15:presenceInfo w15:providerId="None" w15:userId="W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4AF8"/>
    <w:rsid w:val="00001C83"/>
    <w:rsid w:val="000105A0"/>
    <w:rsid w:val="000115F3"/>
    <w:rsid w:val="00011862"/>
    <w:rsid w:val="00014973"/>
    <w:rsid w:val="000156BA"/>
    <w:rsid w:val="000226F6"/>
    <w:rsid w:val="000227B3"/>
    <w:rsid w:val="00024491"/>
    <w:rsid w:val="00025D1D"/>
    <w:rsid w:val="000262BE"/>
    <w:rsid w:val="000264C6"/>
    <w:rsid w:val="00026DEB"/>
    <w:rsid w:val="0003155E"/>
    <w:rsid w:val="00036E93"/>
    <w:rsid w:val="00040ED3"/>
    <w:rsid w:val="00045915"/>
    <w:rsid w:val="00045A5B"/>
    <w:rsid w:val="0004647C"/>
    <w:rsid w:val="00050FEE"/>
    <w:rsid w:val="00055D2A"/>
    <w:rsid w:val="000573E8"/>
    <w:rsid w:val="00066A8D"/>
    <w:rsid w:val="00066B38"/>
    <w:rsid w:val="00070D9F"/>
    <w:rsid w:val="00074914"/>
    <w:rsid w:val="00082769"/>
    <w:rsid w:val="0008336D"/>
    <w:rsid w:val="000A2A5D"/>
    <w:rsid w:val="000B7CC9"/>
    <w:rsid w:val="000C5221"/>
    <w:rsid w:val="000C7935"/>
    <w:rsid w:val="000D517C"/>
    <w:rsid w:val="000D7008"/>
    <w:rsid w:val="000F3EF9"/>
    <w:rsid w:val="00100FAD"/>
    <w:rsid w:val="001041DA"/>
    <w:rsid w:val="00104ECF"/>
    <w:rsid w:val="0010564A"/>
    <w:rsid w:val="00107108"/>
    <w:rsid w:val="00112BA3"/>
    <w:rsid w:val="00114C2E"/>
    <w:rsid w:val="0012439A"/>
    <w:rsid w:val="0013404E"/>
    <w:rsid w:val="00136D63"/>
    <w:rsid w:val="00146C65"/>
    <w:rsid w:val="00146FE2"/>
    <w:rsid w:val="0015735B"/>
    <w:rsid w:val="00163CBE"/>
    <w:rsid w:val="00173DB5"/>
    <w:rsid w:val="00186981"/>
    <w:rsid w:val="001913B9"/>
    <w:rsid w:val="00197CD4"/>
    <w:rsid w:val="001A7879"/>
    <w:rsid w:val="001B0B25"/>
    <w:rsid w:val="001B188E"/>
    <w:rsid w:val="001B1D87"/>
    <w:rsid w:val="001B2DC9"/>
    <w:rsid w:val="001C1A00"/>
    <w:rsid w:val="001C48FA"/>
    <w:rsid w:val="001D1A87"/>
    <w:rsid w:val="001D7A92"/>
    <w:rsid w:val="001E22A8"/>
    <w:rsid w:val="001E272C"/>
    <w:rsid w:val="001E2DAC"/>
    <w:rsid w:val="001E43E1"/>
    <w:rsid w:val="001F145F"/>
    <w:rsid w:val="001F6536"/>
    <w:rsid w:val="00201762"/>
    <w:rsid w:val="00204085"/>
    <w:rsid w:val="00207727"/>
    <w:rsid w:val="00207A8A"/>
    <w:rsid w:val="00210631"/>
    <w:rsid w:val="00211725"/>
    <w:rsid w:val="00220DBD"/>
    <w:rsid w:val="00221942"/>
    <w:rsid w:val="0022367D"/>
    <w:rsid w:val="00225B9E"/>
    <w:rsid w:val="002264F1"/>
    <w:rsid w:val="002307C9"/>
    <w:rsid w:val="00231275"/>
    <w:rsid w:val="00231B3A"/>
    <w:rsid w:val="00241611"/>
    <w:rsid w:val="00241E59"/>
    <w:rsid w:val="00242892"/>
    <w:rsid w:val="00245AE1"/>
    <w:rsid w:val="00246053"/>
    <w:rsid w:val="00246513"/>
    <w:rsid w:val="0024683E"/>
    <w:rsid w:val="00247FEF"/>
    <w:rsid w:val="00251EBC"/>
    <w:rsid w:val="00252FF4"/>
    <w:rsid w:val="00253735"/>
    <w:rsid w:val="00255A5B"/>
    <w:rsid w:val="00255B02"/>
    <w:rsid w:val="0025693F"/>
    <w:rsid w:val="00271CCB"/>
    <w:rsid w:val="0027238A"/>
    <w:rsid w:val="00272D8B"/>
    <w:rsid w:val="00274501"/>
    <w:rsid w:val="00275281"/>
    <w:rsid w:val="002767E3"/>
    <w:rsid w:val="00280286"/>
    <w:rsid w:val="00281C9F"/>
    <w:rsid w:val="002860A1"/>
    <w:rsid w:val="0029090D"/>
    <w:rsid w:val="00296BB8"/>
    <w:rsid w:val="002B4592"/>
    <w:rsid w:val="002B46D5"/>
    <w:rsid w:val="002B7294"/>
    <w:rsid w:val="002C76C6"/>
    <w:rsid w:val="002D07D1"/>
    <w:rsid w:val="002D5429"/>
    <w:rsid w:val="002F3F3C"/>
    <w:rsid w:val="002F4A5B"/>
    <w:rsid w:val="002F75DC"/>
    <w:rsid w:val="002F78C3"/>
    <w:rsid w:val="0030251A"/>
    <w:rsid w:val="00302653"/>
    <w:rsid w:val="003112DF"/>
    <w:rsid w:val="00315E20"/>
    <w:rsid w:val="0033215F"/>
    <w:rsid w:val="00334E14"/>
    <w:rsid w:val="00346CC0"/>
    <w:rsid w:val="00353A99"/>
    <w:rsid w:val="00353B27"/>
    <w:rsid w:val="00361EE2"/>
    <w:rsid w:val="003671C0"/>
    <w:rsid w:val="00371FF7"/>
    <w:rsid w:val="003731E9"/>
    <w:rsid w:val="00380662"/>
    <w:rsid w:val="00386526"/>
    <w:rsid w:val="00392D14"/>
    <w:rsid w:val="00394AF8"/>
    <w:rsid w:val="003A2014"/>
    <w:rsid w:val="003A462A"/>
    <w:rsid w:val="003B26A8"/>
    <w:rsid w:val="003C168A"/>
    <w:rsid w:val="003C3157"/>
    <w:rsid w:val="003C6BAC"/>
    <w:rsid w:val="003D370D"/>
    <w:rsid w:val="003D3E0B"/>
    <w:rsid w:val="003D629B"/>
    <w:rsid w:val="003E3AD2"/>
    <w:rsid w:val="003E7708"/>
    <w:rsid w:val="003F3979"/>
    <w:rsid w:val="004006C5"/>
    <w:rsid w:val="00403C10"/>
    <w:rsid w:val="00404E8B"/>
    <w:rsid w:val="00411D1E"/>
    <w:rsid w:val="00421C67"/>
    <w:rsid w:val="004225DB"/>
    <w:rsid w:val="00430656"/>
    <w:rsid w:val="00432495"/>
    <w:rsid w:val="00432B1E"/>
    <w:rsid w:val="00441B8C"/>
    <w:rsid w:val="004441C5"/>
    <w:rsid w:val="00447672"/>
    <w:rsid w:val="00453F55"/>
    <w:rsid w:val="0045688A"/>
    <w:rsid w:val="004605EA"/>
    <w:rsid w:val="004655B1"/>
    <w:rsid w:val="004678D2"/>
    <w:rsid w:val="00474B09"/>
    <w:rsid w:val="00485859"/>
    <w:rsid w:val="00486825"/>
    <w:rsid w:val="004949F1"/>
    <w:rsid w:val="004A34D7"/>
    <w:rsid w:val="004A5BC1"/>
    <w:rsid w:val="004B1A5B"/>
    <w:rsid w:val="004B3798"/>
    <w:rsid w:val="004C26D0"/>
    <w:rsid w:val="004C7EC3"/>
    <w:rsid w:val="004D0656"/>
    <w:rsid w:val="004D48A0"/>
    <w:rsid w:val="004E11D2"/>
    <w:rsid w:val="004E1E84"/>
    <w:rsid w:val="004F490F"/>
    <w:rsid w:val="004F5D30"/>
    <w:rsid w:val="005042E9"/>
    <w:rsid w:val="0051077E"/>
    <w:rsid w:val="00510F26"/>
    <w:rsid w:val="00520FF2"/>
    <w:rsid w:val="00523C09"/>
    <w:rsid w:val="00526A41"/>
    <w:rsid w:val="005374A0"/>
    <w:rsid w:val="00537532"/>
    <w:rsid w:val="00540BA0"/>
    <w:rsid w:val="00547288"/>
    <w:rsid w:val="005535D9"/>
    <w:rsid w:val="0055414F"/>
    <w:rsid w:val="00555BFE"/>
    <w:rsid w:val="00560867"/>
    <w:rsid w:val="00563DAB"/>
    <w:rsid w:val="005668BF"/>
    <w:rsid w:val="005703BF"/>
    <w:rsid w:val="00582E93"/>
    <w:rsid w:val="005841F7"/>
    <w:rsid w:val="00585EDF"/>
    <w:rsid w:val="00592737"/>
    <w:rsid w:val="005A0913"/>
    <w:rsid w:val="005A1453"/>
    <w:rsid w:val="005A5A0B"/>
    <w:rsid w:val="005A74F0"/>
    <w:rsid w:val="005B104A"/>
    <w:rsid w:val="005B71D0"/>
    <w:rsid w:val="005C07ED"/>
    <w:rsid w:val="005D1F4A"/>
    <w:rsid w:val="005D5539"/>
    <w:rsid w:val="005D5681"/>
    <w:rsid w:val="005E2A89"/>
    <w:rsid w:val="005E3B18"/>
    <w:rsid w:val="005E4C7A"/>
    <w:rsid w:val="005F038A"/>
    <w:rsid w:val="005F28CF"/>
    <w:rsid w:val="005F5717"/>
    <w:rsid w:val="006010BF"/>
    <w:rsid w:val="0060142E"/>
    <w:rsid w:val="006047F4"/>
    <w:rsid w:val="00604E48"/>
    <w:rsid w:val="00611BAA"/>
    <w:rsid w:val="00612D41"/>
    <w:rsid w:val="00613FBD"/>
    <w:rsid w:val="006259B7"/>
    <w:rsid w:val="00632270"/>
    <w:rsid w:val="00632704"/>
    <w:rsid w:val="00633FF7"/>
    <w:rsid w:val="00636A09"/>
    <w:rsid w:val="00642088"/>
    <w:rsid w:val="00645316"/>
    <w:rsid w:val="00645456"/>
    <w:rsid w:val="00645798"/>
    <w:rsid w:val="0066025B"/>
    <w:rsid w:val="00662CAE"/>
    <w:rsid w:val="006660D1"/>
    <w:rsid w:val="006742F1"/>
    <w:rsid w:val="00675C6A"/>
    <w:rsid w:val="00683FB9"/>
    <w:rsid w:val="0068549E"/>
    <w:rsid w:val="00686E2E"/>
    <w:rsid w:val="00690461"/>
    <w:rsid w:val="00695991"/>
    <w:rsid w:val="006A358E"/>
    <w:rsid w:val="006B59BA"/>
    <w:rsid w:val="006B60A1"/>
    <w:rsid w:val="006D2A6F"/>
    <w:rsid w:val="006D3FAE"/>
    <w:rsid w:val="006D6913"/>
    <w:rsid w:val="006E4CAB"/>
    <w:rsid w:val="006F3236"/>
    <w:rsid w:val="006F39F2"/>
    <w:rsid w:val="006F40A3"/>
    <w:rsid w:val="006F56C2"/>
    <w:rsid w:val="006F71B9"/>
    <w:rsid w:val="006F78CB"/>
    <w:rsid w:val="006F7ED9"/>
    <w:rsid w:val="00701E39"/>
    <w:rsid w:val="007022B2"/>
    <w:rsid w:val="007065B4"/>
    <w:rsid w:val="007074E0"/>
    <w:rsid w:val="0070751F"/>
    <w:rsid w:val="0071536B"/>
    <w:rsid w:val="00722230"/>
    <w:rsid w:val="007261D2"/>
    <w:rsid w:val="00726A1D"/>
    <w:rsid w:val="00731311"/>
    <w:rsid w:val="00732458"/>
    <w:rsid w:val="00732CE4"/>
    <w:rsid w:val="0073521F"/>
    <w:rsid w:val="0073598B"/>
    <w:rsid w:val="00740741"/>
    <w:rsid w:val="0074171F"/>
    <w:rsid w:val="00741787"/>
    <w:rsid w:val="00741E48"/>
    <w:rsid w:val="007556FA"/>
    <w:rsid w:val="007718E5"/>
    <w:rsid w:val="00775697"/>
    <w:rsid w:val="00775ABE"/>
    <w:rsid w:val="00780BF2"/>
    <w:rsid w:val="00783588"/>
    <w:rsid w:val="007850DB"/>
    <w:rsid w:val="007911C0"/>
    <w:rsid w:val="00792B08"/>
    <w:rsid w:val="00795D22"/>
    <w:rsid w:val="007A1489"/>
    <w:rsid w:val="007B0395"/>
    <w:rsid w:val="007B1750"/>
    <w:rsid w:val="007B762C"/>
    <w:rsid w:val="007C24FD"/>
    <w:rsid w:val="007D54D1"/>
    <w:rsid w:val="007E0919"/>
    <w:rsid w:val="007E277F"/>
    <w:rsid w:val="007E6938"/>
    <w:rsid w:val="008035E8"/>
    <w:rsid w:val="00814A1C"/>
    <w:rsid w:val="00817A32"/>
    <w:rsid w:val="008307A1"/>
    <w:rsid w:val="00834144"/>
    <w:rsid w:val="00840A26"/>
    <w:rsid w:val="00846DEB"/>
    <w:rsid w:val="008472AE"/>
    <w:rsid w:val="0085111D"/>
    <w:rsid w:val="008511BE"/>
    <w:rsid w:val="00851646"/>
    <w:rsid w:val="00852264"/>
    <w:rsid w:val="0085584A"/>
    <w:rsid w:val="0085677E"/>
    <w:rsid w:val="0086124E"/>
    <w:rsid w:val="008616AC"/>
    <w:rsid w:val="0086223E"/>
    <w:rsid w:val="008628BE"/>
    <w:rsid w:val="00870A06"/>
    <w:rsid w:val="00884814"/>
    <w:rsid w:val="008857B7"/>
    <w:rsid w:val="00894DB3"/>
    <w:rsid w:val="008957C2"/>
    <w:rsid w:val="008A15AA"/>
    <w:rsid w:val="008A587A"/>
    <w:rsid w:val="008A752B"/>
    <w:rsid w:val="008B56A8"/>
    <w:rsid w:val="008B79B9"/>
    <w:rsid w:val="008C320E"/>
    <w:rsid w:val="008C65CB"/>
    <w:rsid w:val="008D49D0"/>
    <w:rsid w:val="008D4CBE"/>
    <w:rsid w:val="008D6F8A"/>
    <w:rsid w:val="008E219E"/>
    <w:rsid w:val="008E73F3"/>
    <w:rsid w:val="008F62AA"/>
    <w:rsid w:val="008F7891"/>
    <w:rsid w:val="00901CDF"/>
    <w:rsid w:val="00902572"/>
    <w:rsid w:val="009051C0"/>
    <w:rsid w:val="00910B10"/>
    <w:rsid w:val="00911ECB"/>
    <w:rsid w:val="00915627"/>
    <w:rsid w:val="00916CD9"/>
    <w:rsid w:val="00916E40"/>
    <w:rsid w:val="00920533"/>
    <w:rsid w:val="009231D4"/>
    <w:rsid w:val="00923E1A"/>
    <w:rsid w:val="00924669"/>
    <w:rsid w:val="009359FE"/>
    <w:rsid w:val="00942753"/>
    <w:rsid w:val="00953E79"/>
    <w:rsid w:val="00953F40"/>
    <w:rsid w:val="009613BF"/>
    <w:rsid w:val="00961C58"/>
    <w:rsid w:val="009625EE"/>
    <w:rsid w:val="009640BC"/>
    <w:rsid w:val="0096719E"/>
    <w:rsid w:val="00977A60"/>
    <w:rsid w:val="00987E46"/>
    <w:rsid w:val="009B06E1"/>
    <w:rsid w:val="009B4EEF"/>
    <w:rsid w:val="009B5014"/>
    <w:rsid w:val="009B7257"/>
    <w:rsid w:val="009C1670"/>
    <w:rsid w:val="009C1C87"/>
    <w:rsid w:val="009C26A5"/>
    <w:rsid w:val="009C5E6C"/>
    <w:rsid w:val="009D5FF3"/>
    <w:rsid w:val="009E7AFE"/>
    <w:rsid w:val="009F67A2"/>
    <w:rsid w:val="00A01610"/>
    <w:rsid w:val="00A03701"/>
    <w:rsid w:val="00A04801"/>
    <w:rsid w:val="00A04D8B"/>
    <w:rsid w:val="00A06BB1"/>
    <w:rsid w:val="00A07646"/>
    <w:rsid w:val="00A1237B"/>
    <w:rsid w:val="00A20C99"/>
    <w:rsid w:val="00A215CE"/>
    <w:rsid w:val="00A2541D"/>
    <w:rsid w:val="00A334E9"/>
    <w:rsid w:val="00A33607"/>
    <w:rsid w:val="00A3478A"/>
    <w:rsid w:val="00A37D31"/>
    <w:rsid w:val="00A4546C"/>
    <w:rsid w:val="00A501AE"/>
    <w:rsid w:val="00A50B6D"/>
    <w:rsid w:val="00A562AA"/>
    <w:rsid w:val="00A574C3"/>
    <w:rsid w:val="00A61CE8"/>
    <w:rsid w:val="00A64524"/>
    <w:rsid w:val="00A66479"/>
    <w:rsid w:val="00A7279F"/>
    <w:rsid w:val="00A72A90"/>
    <w:rsid w:val="00A7378A"/>
    <w:rsid w:val="00A847F2"/>
    <w:rsid w:val="00A860F0"/>
    <w:rsid w:val="00A9347E"/>
    <w:rsid w:val="00A945A8"/>
    <w:rsid w:val="00A95E67"/>
    <w:rsid w:val="00A97A7B"/>
    <w:rsid w:val="00AA6E7E"/>
    <w:rsid w:val="00AB7A04"/>
    <w:rsid w:val="00AC18CE"/>
    <w:rsid w:val="00AC4EAE"/>
    <w:rsid w:val="00AD09A0"/>
    <w:rsid w:val="00AD73E1"/>
    <w:rsid w:val="00AE6B5C"/>
    <w:rsid w:val="00AF09E9"/>
    <w:rsid w:val="00AF1FE8"/>
    <w:rsid w:val="00AF21B7"/>
    <w:rsid w:val="00AF63A8"/>
    <w:rsid w:val="00B06CA4"/>
    <w:rsid w:val="00B1022E"/>
    <w:rsid w:val="00B2142F"/>
    <w:rsid w:val="00B23407"/>
    <w:rsid w:val="00B26657"/>
    <w:rsid w:val="00B32021"/>
    <w:rsid w:val="00B32E31"/>
    <w:rsid w:val="00B37A95"/>
    <w:rsid w:val="00B4253B"/>
    <w:rsid w:val="00B4438E"/>
    <w:rsid w:val="00B45BE9"/>
    <w:rsid w:val="00B467DD"/>
    <w:rsid w:val="00B5341E"/>
    <w:rsid w:val="00B57B82"/>
    <w:rsid w:val="00B613E0"/>
    <w:rsid w:val="00B64347"/>
    <w:rsid w:val="00B66EEC"/>
    <w:rsid w:val="00B80A7F"/>
    <w:rsid w:val="00B80C09"/>
    <w:rsid w:val="00B82F81"/>
    <w:rsid w:val="00B9740D"/>
    <w:rsid w:val="00BA6D37"/>
    <w:rsid w:val="00BA6DB3"/>
    <w:rsid w:val="00BB158E"/>
    <w:rsid w:val="00BB302C"/>
    <w:rsid w:val="00BB5285"/>
    <w:rsid w:val="00BC0082"/>
    <w:rsid w:val="00BC2DCD"/>
    <w:rsid w:val="00BD0014"/>
    <w:rsid w:val="00BD0E64"/>
    <w:rsid w:val="00BD1659"/>
    <w:rsid w:val="00BD273A"/>
    <w:rsid w:val="00BD4838"/>
    <w:rsid w:val="00BD4D87"/>
    <w:rsid w:val="00BE0194"/>
    <w:rsid w:val="00BF154F"/>
    <w:rsid w:val="00BF20CD"/>
    <w:rsid w:val="00BF4DA4"/>
    <w:rsid w:val="00C007C2"/>
    <w:rsid w:val="00C01295"/>
    <w:rsid w:val="00C04D46"/>
    <w:rsid w:val="00C05E10"/>
    <w:rsid w:val="00C10F26"/>
    <w:rsid w:val="00C17D22"/>
    <w:rsid w:val="00C20120"/>
    <w:rsid w:val="00C21FB8"/>
    <w:rsid w:val="00C23D3F"/>
    <w:rsid w:val="00C279E0"/>
    <w:rsid w:val="00C35670"/>
    <w:rsid w:val="00C3588F"/>
    <w:rsid w:val="00C35F54"/>
    <w:rsid w:val="00C42D78"/>
    <w:rsid w:val="00C4732A"/>
    <w:rsid w:val="00C47D8D"/>
    <w:rsid w:val="00C503DC"/>
    <w:rsid w:val="00C5291D"/>
    <w:rsid w:val="00C53573"/>
    <w:rsid w:val="00C53924"/>
    <w:rsid w:val="00C53964"/>
    <w:rsid w:val="00C54E17"/>
    <w:rsid w:val="00C61682"/>
    <w:rsid w:val="00C61F25"/>
    <w:rsid w:val="00C6240E"/>
    <w:rsid w:val="00C657A2"/>
    <w:rsid w:val="00C66FDF"/>
    <w:rsid w:val="00C7113C"/>
    <w:rsid w:val="00C730DC"/>
    <w:rsid w:val="00C8059A"/>
    <w:rsid w:val="00C80A69"/>
    <w:rsid w:val="00C80D80"/>
    <w:rsid w:val="00C95842"/>
    <w:rsid w:val="00C95E0D"/>
    <w:rsid w:val="00C972A5"/>
    <w:rsid w:val="00C97986"/>
    <w:rsid w:val="00CB3D8D"/>
    <w:rsid w:val="00CB5405"/>
    <w:rsid w:val="00CC09E3"/>
    <w:rsid w:val="00CC2257"/>
    <w:rsid w:val="00CC2670"/>
    <w:rsid w:val="00CC5248"/>
    <w:rsid w:val="00CC5687"/>
    <w:rsid w:val="00CD0E14"/>
    <w:rsid w:val="00CD2F2D"/>
    <w:rsid w:val="00CD35B8"/>
    <w:rsid w:val="00CD3D3E"/>
    <w:rsid w:val="00CF361A"/>
    <w:rsid w:val="00CF5449"/>
    <w:rsid w:val="00CF747D"/>
    <w:rsid w:val="00D01146"/>
    <w:rsid w:val="00D01511"/>
    <w:rsid w:val="00D033C1"/>
    <w:rsid w:val="00D03C2D"/>
    <w:rsid w:val="00D05C30"/>
    <w:rsid w:val="00D108E9"/>
    <w:rsid w:val="00D14C9D"/>
    <w:rsid w:val="00D268DC"/>
    <w:rsid w:val="00D3567F"/>
    <w:rsid w:val="00D43012"/>
    <w:rsid w:val="00D46E1C"/>
    <w:rsid w:val="00D5042F"/>
    <w:rsid w:val="00D50CC5"/>
    <w:rsid w:val="00D53B47"/>
    <w:rsid w:val="00D55233"/>
    <w:rsid w:val="00D646FC"/>
    <w:rsid w:val="00D6472B"/>
    <w:rsid w:val="00D66B46"/>
    <w:rsid w:val="00D67CFD"/>
    <w:rsid w:val="00D7126B"/>
    <w:rsid w:val="00D731EB"/>
    <w:rsid w:val="00D74B67"/>
    <w:rsid w:val="00D75343"/>
    <w:rsid w:val="00D753AF"/>
    <w:rsid w:val="00D75E7F"/>
    <w:rsid w:val="00D80790"/>
    <w:rsid w:val="00D84B5B"/>
    <w:rsid w:val="00D92C60"/>
    <w:rsid w:val="00D9591C"/>
    <w:rsid w:val="00DA401D"/>
    <w:rsid w:val="00DA58A4"/>
    <w:rsid w:val="00DA7C9B"/>
    <w:rsid w:val="00DB24D4"/>
    <w:rsid w:val="00DB4E55"/>
    <w:rsid w:val="00DC46E6"/>
    <w:rsid w:val="00DC4840"/>
    <w:rsid w:val="00DC612C"/>
    <w:rsid w:val="00DC7F28"/>
    <w:rsid w:val="00DD05A2"/>
    <w:rsid w:val="00DD21BA"/>
    <w:rsid w:val="00DD550D"/>
    <w:rsid w:val="00DE2827"/>
    <w:rsid w:val="00DF232F"/>
    <w:rsid w:val="00E01DCA"/>
    <w:rsid w:val="00E05AA5"/>
    <w:rsid w:val="00E061B9"/>
    <w:rsid w:val="00E0636B"/>
    <w:rsid w:val="00E15752"/>
    <w:rsid w:val="00E16EAE"/>
    <w:rsid w:val="00E259D2"/>
    <w:rsid w:val="00E25C33"/>
    <w:rsid w:val="00E41D0E"/>
    <w:rsid w:val="00E41F18"/>
    <w:rsid w:val="00E70BE2"/>
    <w:rsid w:val="00E71E75"/>
    <w:rsid w:val="00E736AB"/>
    <w:rsid w:val="00E751EA"/>
    <w:rsid w:val="00E757C3"/>
    <w:rsid w:val="00E80205"/>
    <w:rsid w:val="00E8030E"/>
    <w:rsid w:val="00E81273"/>
    <w:rsid w:val="00E81BB1"/>
    <w:rsid w:val="00E84DD2"/>
    <w:rsid w:val="00E84E65"/>
    <w:rsid w:val="00E84FDF"/>
    <w:rsid w:val="00E9208E"/>
    <w:rsid w:val="00E96009"/>
    <w:rsid w:val="00E96495"/>
    <w:rsid w:val="00EA12E8"/>
    <w:rsid w:val="00EA13D7"/>
    <w:rsid w:val="00EA3E0A"/>
    <w:rsid w:val="00EA75D5"/>
    <w:rsid w:val="00EB5981"/>
    <w:rsid w:val="00ED0634"/>
    <w:rsid w:val="00ED1845"/>
    <w:rsid w:val="00ED2F1E"/>
    <w:rsid w:val="00ED4088"/>
    <w:rsid w:val="00ED4C70"/>
    <w:rsid w:val="00ED4E13"/>
    <w:rsid w:val="00ED4E48"/>
    <w:rsid w:val="00ED5A1D"/>
    <w:rsid w:val="00EF16B9"/>
    <w:rsid w:val="00EF3DCC"/>
    <w:rsid w:val="00EF4844"/>
    <w:rsid w:val="00F06660"/>
    <w:rsid w:val="00F12C9B"/>
    <w:rsid w:val="00F153C3"/>
    <w:rsid w:val="00F225D4"/>
    <w:rsid w:val="00F23C30"/>
    <w:rsid w:val="00F33578"/>
    <w:rsid w:val="00F34701"/>
    <w:rsid w:val="00F45E1B"/>
    <w:rsid w:val="00F4663F"/>
    <w:rsid w:val="00F47528"/>
    <w:rsid w:val="00F5055E"/>
    <w:rsid w:val="00F51687"/>
    <w:rsid w:val="00F51A37"/>
    <w:rsid w:val="00F534A1"/>
    <w:rsid w:val="00F63A49"/>
    <w:rsid w:val="00F641B2"/>
    <w:rsid w:val="00F718DF"/>
    <w:rsid w:val="00F82975"/>
    <w:rsid w:val="00F9204A"/>
    <w:rsid w:val="00F944AB"/>
    <w:rsid w:val="00F95C75"/>
    <w:rsid w:val="00F9685B"/>
    <w:rsid w:val="00F97E75"/>
    <w:rsid w:val="00FA42BB"/>
    <w:rsid w:val="00FA613B"/>
    <w:rsid w:val="00FC0485"/>
    <w:rsid w:val="00FC501C"/>
    <w:rsid w:val="00FD0E0A"/>
    <w:rsid w:val="00FD580E"/>
    <w:rsid w:val="00FE1544"/>
    <w:rsid w:val="00FE365B"/>
    <w:rsid w:val="00FE7253"/>
    <w:rsid w:val="00FF0C86"/>
    <w:rsid w:val="00FF1DBE"/>
    <w:rsid w:val="00FF30FE"/>
    <w:rsid w:val="00FF5A93"/>
    <w:rsid w:val="00FF6083"/>
    <w:rsid w:val="00FF7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ED9FC"/>
  <w15:chartTrackingRefBased/>
  <w15:docId w15:val="{5654045D-819B-495E-9D9F-C9BCEF0D8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41B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1B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5A0B"/>
    <w:rPr>
      <w:color w:val="808080"/>
    </w:rPr>
  </w:style>
  <w:style w:type="character" w:customStyle="1" w:styleId="Heading1Char">
    <w:name w:val="Heading 1 Char"/>
    <w:basedOn w:val="DefaultParagraphFont"/>
    <w:link w:val="Heading1"/>
    <w:uiPriority w:val="9"/>
    <w:rsid w:val="00441B8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41B8C"/>
    <w:pPr>
      <w:outlineLvl w:val="9"/>
    </w:pPr>
  </w:style>
  <w:style w:type="character" w:customStyle="1" w:styleId="Heading2Char">
    <w:name w:val="Heading 2 Char"/>
    <w:basedOn w:val="DefaultParagraphFont"/>
    <w:link w:val="Heading2"/>
    <w:uiPriority w:val="9"/>
    <w:rsid w:val="00441B8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61CE8"/>
    <w:pPr>
      <w:spacing w:after="100"/>
    </w:pPr>
  </w:style>
  <w:style w:type="paragraph" w:styleId="TOC2">
    <w:name w:val="toc 2"/>
    <w:basedOn w:val="Normal"/>
    <w:next w:val="Normal"/>
    <w:autoRedefine/>
    <w:uiPriority w:val="39"/>
    <w:unhideWhenUsed/>
    <w:rsid w:val="00A61CE8"/>
    <w:pPr>
      <w:spacing w:after="100"/>
      <w:ind w:left="220"/>
    </w:pPr>
  </w:style>
  <w:style w:type="character" w:styleId="Hyperlink">
    <w:name w:val="Hyperlink"/>
    <w:basedOn w:val="DefaultParagraphFont"/>
    <w:uiPriority w:val="99"/>
    <w:unhideWhenUsed/>
    <w:rsid w:val="00A61CE8"/>
    <w:rPr>
      <w:color w:val="0563C1" w:themeColor="hyperlink"/>
      <w:u w:val="single"/>
    </w:rPr>
  </w:style>
  <w:style w:type="paragraph" w:styleId="NoSpacing">
    <w:name w:val="No Spacing"/>
    <w:uiPriority w:val="1"/>
    <w:qFormat/>
    <w:rsid w:val="00A61CE8"/>
    <w:pPr>
      <w:spacing w:after="0" w:line="240" w:lineRule="auto"/>
    </w:pPr>
  </w:style>
  <w:style w:type="paragraph" w:styleId="Header">
    <w:name w:val="header"/>
    <w:basedOn w:val="Normal"/>
    <w:link w:val="HeaderChar"/>
    <w:uiPriority w:val="99"/>
    <w:unhideWhenUsed/>
    <w:rsid w:val="008848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4814"/>
  </w:style>
  <w:style w:type="paragraph" w:styleId="Footer">
    <w:name w:val="footer"/>
    <w:basedOn w:val="Normal"/>
    <w:link w:val="FooterChar"/>
    <w:uiPriority w:val="99"/>
    <w:unhideWhenUsed/>
    <w:rsid w:val="008848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4814"/>
  </w:style>
  <w:style w:type="paragraph" w:customStyle="1" w:styleId="h1">
    <w:name w:val="h1"/>
    <w:basedOn w:val="Normal"/>
    <w:link w:val="h1Char"/>
    <w:rsid w:val="00884814"/>
  </w:style>
  <w:style w:type="character" w:customStyle="1" w:styleId="h1Char">
    <w:name w:val="h1 Char"/>
    <w:basedOn w:val="DefaultParagraphFont"/>
    <w:link w:val="h1"/>
    <w:rsid w:val="00884814"/>
  </w:style>
  <w:style w:type="paragraph" w:styleId="ListParagraph">
    <w:name w:val="List Paragraph"/>
    <w:basedOn w:val="Normal"/>
    <w:uiPriority w:val="34"/>
    <w:qFormat/>
    <w:rsid w:val="0030251A"/>
    <w:pPr>
      <w:ind w:left="720"/>
      <w:contextualSpacing/>
    </w:pPr>
  </w:style>
  <w:style w:type="table" w:styleId="TableGrid">
    <w:name w:val="Table Grid"/>
    <w:basedOn w:val="TableNormal"/>
    <w:uiPriority w:val="39"/>
    <w:rsid w:val="007359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1">
    <w:name w:val="head-1"/>
    <w:basedOn w:val="h1"/>
    <w:link w:val="head-1Char"/>
    <w:qFormat/>
    <w:rsid w:val="00EF3DCC"/>
    <w:pPr>
      <w:jc w:val="center"/>
    </w:pPr>
    <w:rPr>
      <w:rFonts w:ascii="Times New Roman" w:hAnsi="Times New Roman" w:cs="Times New Roman"/>
      <w:b/>
      <w:sz w:val="28"/>
      <w:szCs w:val="28"/>
    </w:rPr>
  </w:style>
  <w:style w:type="paragraph" w:styleId="Caption">
    <w:name w:val="caption"/>
    <w:basedOn w:val="Normal"/>
    <w:next w:val="Normal"/>
    <w:uiPriority w:val="35"/>
    <w:unhideWhenUsed/>
    <w:qFormat/>
    <w:rsid w:val="00B4253B"/>
    <w:pPr>
      <w:spacing w:after="200" w:line="240" w:lineRule="auto"/>
    </w:pPr>
    <w:rPr>
      <w:i/>
      <w:iCs/>
      <w:color w:val="44546A" w:themeColor="text2"/>
      <w:sz w:val="18"/>
      <w:szCs w:val="18"/>
    </w:rPr>
  </w:style>
  <w:style w:type="character" w:customStyle="1" w:styleId="head-1Char">
    <w:name w:val="head-1 Char"/>
    <w:basedOn w:val="h1Char"/>
    <w:link w:val="head-1"/>
    <w:rsid w:val="00EF3DCC"/>
    <w:rPr>
      <w:rFonts w:ascii="Times New Roman" w:hAnsi="Times New Roman" w:cs="Times New Roman"/>
      <w:b/>
      <w:sz w:val="28"/>
      <w:szCs w:val="28"/>
    </w:rPr>
  </w:style>
  <w:style w:type="paragraph" w:styleId="TOC3">
    <w:name w:val="toc 3"/>
    <w:basedOn w:val="Normal"/>
    <w:next w:val="Normal"/>
    <w:autoRedefine/>
    <w:uiPriority w:val="39"/>
    <w:unhideWhenUsed/>
    <w:rsid w:val="00B4253B"/>
    <w:pPr>
      <w:spacing w:after="100"/>
      <w:ind w:left="440"/>
    </w:pPr>
  </w:style>
  <w:style w:type="character" w:styleId="CommentReference">
    <w:name w:val="annotation reference"/>
    <w:basedOn w:val="DefaultParagraphFont"/>
    <w:uiPriority w:val="99"/>
    <w:semiHidden/>
    <w:unhideWhenUsed/>
    <w:rsid w:val="0066025B"/>
    <w:rPr>
      <w:sz w:val="16"/>
      <w:szCs w:val="16"/>
    </w:rPr>
  </w:style>
  <w:style w:type="paragraph" w:styleId="CommentText">
    <w:name w:val="annotation text"/>
    <w:basedOn w:val="Normal"/>
    <w:link w:val="CommentTextChar"/>
    <w:uiPriority w:val="99"/>
    <w:semiHidden/>
    <w:unhideWhenUsed/>
    <w:rsid w:val="0066025B"/>
    <w:pPr>
      <w:spacing w:line="240" w:lineRule="auto"/>
    </w:pPr>
    <w:rPr>
      <w:sz w:val="20"/>
      <w:szCs w:val="20"/>
    </w:rPr>
  </w:style>
  <w:style w:type="character" w:customStyle="1" w:styleId="CommentTextChar">
    <w:name w:val="Comment Text Char"/>
    <w:basedOn w:val="DefaultParagraphFont"/>
    <w:link w:val="CommentText"/>
    <w:uiPriority w:val="99"/>
    <w:semiHidden/>
    <w:rsid w:val="0066025B"/>
    <w:rPr>
      <w:sz w:val="20"/>
      <w:szCs w:val="20"/>
    </w:rPr>
  </w:style>
  <w:style w:type="paragraph" w:styleId="CommentSubject">
    <w:name w:val="annotation subject"/>
    <w:basedOn w:val="CommentText"/>
    <w:next w:val="CommentText"/>
    <w:link w:val="CommentSubjectChar"/>
    <w:uiPriority w:val="99"/>
    <w:semiHidden/>
    <w:unhideWhenUsed/>
    <w:rsid w:val="0066025B"/>
    <w:rPr>
      <w:b/>
      <w:bCs/>
    </w:rPr>
  </w:style>
  <w:style w:type="character" w:customStyle="1" w:styleId="CommentSubjectChar">
    <w:name w:val="Comment Subject Char"/>
    <w:basedOn w:val="CommentTextChar"/>
    <w:link w:val="CommentSubject"/>
    <w:uiPriority w:val="99"/>
    <w:semiHidden/>
    <w:rsid w:val="0066025B"/>
    <w:rPr>
      <w:b/>
      <w:bCs/>
      <w:sz w:val="20"/>
      <w:szCs w:val="20"/>
    </w:rPr>
  </w:style>
  <w:style w:type="paragraph" w:styleId="BalloonText">
    <w:name w:val="Balloon Text"/>
    <w:basedOn w:val="Normal"/>
    <w:link w:val="BalloonTextChar"/>
    <w:uiPriority w:val="99"/>
    <w:semiHidden/>
    <w:unhideWhenUsed/>
    <w:rsid w:val="00660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02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2872748">
      <w:bodyDiv w:val="1"/>
      <w:marLeft w:val="0"/>
      <w:marRight w:val="0"/>
      <w:marTop w:val="0"/>
      <w:marBottom w:val="0"/>
      <w:divBdr>
        <w:top w:val="none" w:sz="0" w:space="0" w:color="auto"/>
        <w:left w:val="none" w:sz="0" w:space="0" w:color="auto"/>
        <w:bottom w:val="none" w:sz="0" w:space="0" w:color="auto"/>
        <w:right w:val="none" w:sz="0" w:space="0" w:color="auto"/>
      </w:divBdr>
      <w:divsChild>
        <w:div w:id="1393553">
          <w:marLeft w:val="0"/>
          <w:marRight w:val="0"/>
          <w:marTop w:val="0"/>
          <w:marBottom w:val="0"/>
          <w:divBdr>
            <w:top w:val="none" w:sz="0" w:space="0" w:color="auto"/>
            <w:left w:val="none" w:sz="0" w:space="0" w:color="auto"/>
            <w:bottom w:val="none" w:sz="0" w:space="0" w:color="auto"/>
            <w:right w:val="none" w:sz="0" w:space="0" w:color="auto"/>
          </w:divBdr>
        </w:div>
        <w:div w:id="57633923">
          <w:marLeft w:val="0"/>
          <w:marRight w:val="0"/>
          <w:marTop w:val="0"/>
          <w:marBottom w:val="0"/>
          <w:divBdr>
            <w:top w:val="none" w:sz="0" w:space="0" w:color="auto"/>
            <w:left w:val="none" w:sz="0" w:space="0" w:color="auto"/>
            <w:bottom w:val="none" w:sz="0" w:space="0" w:color="auto"/>
            <w:right w:val="none" w:sz="0" w:space="0" w:color="auto"/>
          </w:divBdr>
        </w:div>
        <w:div w:id="344357818">
          <w:marLeft w:val="0"/>
          <w:marRight w:val="0"/>
          <w:marTop w:val="0"/>
          <w:marBottom w:val="0"/>
          <w:divBdr>
            <w:top w:val="none" w:sz="0" w:space="0" w:color="auto"/>
            <w:left w:val="none" w:sz="0" w:space="0" w:color="auto"/>
            <w:bottom w:val="none" w:sz="0" w:space="0" w:color="auto"/>
            <w:right w:val="none" w:sz="0" w:space="0" w:color="auto"/>
          </w:divBdr>
        </w:div>
        <w:div w:id="402608626">
          <w:marLeft w:val="0"/>
          <w:marRight w:val="0"/>
          <w:marTop w:val="0"/>
          <w:marBottom w:val="0"/>
          <w:divBdr>
            <w:top w:val="none" w:sz="0" w:space="0" w:color="auto"/>
            <w:left w:val="none" w:sz="0" w:space="0" w:color="auto"/>
            <w:bottom w:val="none" w:sz="0" w:space="0" w:color="auto"/>
            <w:right w:val="none" w:sz="0" w:space="0" w:color="auto"/>
          </w:divBdr>
        </w:div>
        <w:div w:id="471824430">
          <w:marLeft w:val="0"/>
          <w:marRight w:val="0"/>
          <w:marTop w:val="0"/>
          <w:marBottom w:val="0"/>
          <w:divBdr>
            <w:top w:val="none" w:sz="0" w:space="0" w:color="auto"/>
            <w:left w:val="none" w:sz="0" w:space="0" w:color="auto"/>
            <w:bottom w:val="none" w:sz="0" w:space="0" w:color="auto"/>
            <w:right w:val="none" w:sz="0" w:space="0" w:color="auto"/>
          </w:divBdr>
        </w:div>
        <w:div w:id="697850499">
          <w:marLeft w:val="0"/>
          <w:marRight w:val="0"/>
          <w:marTop w:val="0"/>
          <w:marBottom w:val="0"/>
          <w:divBdr>
            <w:top w:val="none" w:sz="0" w:space="0" w:color="auto"/>
            <w:left w:val="none" w:sz="0" w:space="0" w:color="auto"/>
            <w:bottom w:val="none" w:sz="0" w:space="0" w:color="auto"/>
            <w:right w:val="none" w:sz="0" w:space="0" w:color="auto"/>
          </w:divBdr>
        </w:div>
        <w:div w:id="729575855">
          <w:marLeft w:val="0"/>
          <w:marRight w:val="0"/>
          <w:marTop w:val="0"/>
          <w:marBottom w:val="0"/>
          <w:divBdr>
            <w:top w:val="none" w:sz="0" w:space="0" w:color="auto"/>
            <w:left w:val="none" w:sz="0" w:space="0" w:color="auto"/>
            <w:bottom w:val="none" w:sz="0" w:space="0" w:color="auto"/>
            <w:right w:val="none" w:sz="0" w:space="0" w:color="auto"/>
          </w:divBdr>
        </w:div>
        <w:div w:id="735015088">
          <w:marLeft w:val="0"/>
          <w:marRight w:val="0"/>
          <w:marTop w:val="0"/>
          <w:marBottom w:val="0"/>
          <w:divBdr>
            <w:top w:val="none" w:sz="0" w:space="0" w:color="auto"/>
            <w:left w:val="none" w:sz="0" w:space="0" w:color="auto"/>
            <w:bottom w:val="none" w:sz="0" w:space="0" w:color="auto"/>
            <w:right w:val="none" w:sz="0" w:space="0" w:color="auto"/>
          </w:divBdr>
        </w:div>
        <w:div w:id="737675185">
          <w:marLeft w:val="0"/>
          <w:marRight w:val="0"/>
          <w:marTop w:val="0"/>
          <w:marBottom w:val="0"/>
          <w:divBdr>
            <w:top w:val="none" w:sz="0" w:space="0" w:color="auto"/>
            <w:left w:val="none" w:sz="0" w:space="0" w:color="auto"/>
            <w:bottom w:val="none" w:sz="0" w:space="0" w:color="auto"/>
            <w:right w:val="none" w:sz="0" w:space="0" w:color="auto"/>
          </w:divBdr>
        </w:div>
        <w:div w:id="775372886">
          <w:marLeft w:val="0"/>
          <w:marRight w:val="0"/>
          <w:marTop w:val="0"/>
          <w:marBottom w:val="0"/>
          <w:divBdr>
            <w:top w:val="none" w:sz="0" w:space="0" w:color="auto"/>
            <w:left w:val="none" w:sz="0" w:space="0" w:color="auto"/>
            <w:bottom w:val="none" w:sz="0" w:space="0" w:color="auto"/>
            <w:right w:val="none" w:sz="0" w:space="0" w:color="auto"/>
          </w:divBdr>
        </w:div>
        <w:div w:id="804006709">
          <w:marLeft w:val="0"/>
          <w:marRight w:val="0"/>
          <w:marTop w:val="0"/>
          <w:marBottom w:val="0"/>
          <w:divBdr>
            <w:top w:val="none" w:sz="0" w:space="0" w:color="auto"/>
            <w:left w:val="none" w:sz="0" w:space="0" w:color="auto"/>
            <w:bottom w:val="none" w:sz="0" w:space="0" w:color="auto"/>
            <w:right w:val="none" w:sz="0" w:space="0" w:color="auto"/>
          </w:divBdr>
        </w:div>
        <w:div w:id="864055450">
          <w:marLeft w:val="0"/>
          <w:marRight w:val="0"/>
          <w:marTop w:val="0"/>
          <w:marBottom w:val="0"/>
          <w:divBdr>
            <w:top w:val="none" w:sz="0" w:space="0" w:color="auto"/>
            <w:left w:val="none" w:sz="0" w:space="0" w:color="auto"/>
            <w:bottom w:val="none" w:sz="0" w:space="0" w:color="auto"/>
            <w:right w:val="none" w:sz="0" w:space="0" w:color="auto"/>
          </w:divBdr>
        </w:div>
        <w:div w:id="915171821">
          <w:marLeft w:val="0"/>
          <w:marRight w:val="0"/>
          <w:marTop w:val="0"/>
          <w:marBottom w:val="0"/>
          <w:divBdr>
            <w:top w:val="none" w:sz="0" w:space="0" w:color="auto"/>
            <w:left w:val="none" w:sz="0" w:space="0" w:color="auto"/>
            <w:bottom w:val="none" w:sz="0" w:space="0" w:color="auto"/>
            <w:right w:val="none" w:sz="0" w:space="0" w:color="auto"/>
          </w:divBdr>
        </w:div>
        <w:div w:id="1027873074">
          <w:marLeft w:val="0"/>
          <w:marRight w:val="0"/>
          <w:marTop w:val="0"/>
          <w:marBottom w:val="0"/>
          <w:divBdr>
            <w:top w:val="none" w:sz="0" w:space="0" w:color="auto"/>
            <w:left w:val="none" w:sz="0" w:space="0" w:color="auto"/>
            <w:bottom w:val="none" w:sz="0" w:space="0" w:color="auto"/>
            <w:right w:val="none" w:sz="0" w:space="0" w:color="auto"/>
          </w:divBdr>
        </w:div>
        <w:div w:id="1096292809">
          <w:marLeft w:val="0"/>
          <w:marRight w:val="0"/>
          <w:marTop w:val="0"/>
          <w:marBottom w:val="0"/>
          <w:divBdr>
            <w:top w:val="none" w:sz="0" w:space="0" w:color="auto"/>
            <w:left w:val="none" w:sz="0" w:space="0" w:color="auto"/>
            <w:bottom w:val="none" w:sz="0" w:space="0" w:color="auto"/>
            <w:right w:val="none" w:sz="0" w:space="0" w:color="auto"/>
          </w:divBdr>
        </w:div>
        <w:div w:id="1160460950">
          <w:marLeft w:val="0"/>
          <w:marRight w:val="0"/>
          <w:marTop w:val="0"/>
          <w:marBottom w:val="0"/>
          <w:divBdr>
            <w:top w:val="none" w:sz="0" w:space="0" w:color="auto"/>
            <w:left w:val="none" w:sz="0" w:space="0" w:color="auto"/>
            <w:bottom w:val="none" w:sz="0" w:space="0" w:color="auto"/>
            <w:right w:val="none" w:sz="0" w:space="0" w:color="auto"/>
          </w:divBdr>
        </w:div>
        <w:div w:id="1176186858">
          <w:marLeft w:val="0"/>
          <w:marRight w:val="0"/>
          <w:marTop w:val="0"/>
          <w:marBottom w:val="0"/>
          <w:divBdr>
            <w:top w:val="none" w:sz="0" w:space="0" w:color="auto"/>
            <w:left w:val="none" w:sz="0" w:space="0" w:color="auto"/>
            <w:bottom w:val="none" w:sz="0" w:space="0" w:color="auto"/>
            <w:right w:val="none" w:sz="0" w:space="0" w:color="auto"/>
          </w:divBdr>
        </w:div>
        <w:div w:id="1297642426">
          <w:marLeft w:val="0"/>
          <w:marRight w:val="0"/>
          <w:marTop w:val="0"/>
          <w:marBottom w:val="0"/>
          <w:divBdr>
            <w:top w:val="none" w:sz="0" w:space="0" w:color="auto"/>
            <w:left w:val="none" w:sz="0" w:space="0" w:color="auto"/>
            <w:bottom w:val="none" w:sz="0" w:space="0" w:color="auto"/>
            <w:right w:val="none" w:sz="0" w:space="0" w:color="auto"/>
          </w:divBdr>
        </w:div>
        <w:div w:id="1575042360">
          <w:marLeft w:val="0"/>
          <w:marRight w:val="0"/>
          <w:marTop w:val="0"/>
          <w:marBottom w:val="0"/>
          <w:divBdr>
            <w:top w:val="none" w:sz="0" w:space="0" w:color="auto"/>
            <w:left w:val="none" w:sz="0" w:space="0" w:color="auto"/>
            <w:bottom w:val="none" w:sz="0" w:space="0" w:color="auto"/>
            <w:right w:val="none" w:sz="0" w:space="0" w:color="auto"/>
          </w:divBdr>
        </w:div>
        <w:div w:id="2052147430">
          <w:marLeft w:val="0"/>
          <w:marRight w:val="0"/>
          <w:marTop w:val="0"/>
          <w:marBottom w:val="0"/>
          <w:divBdr>
            <w:top w:val="none" w:sz="0" w:space="0" w:color="auto"/>
            <w:left w:val="none" w:sz="0" w:space="0" w:color="auto"/>
            <w:bottom w:val="none" w:sz="0" w:space="0" w:color="auto"/>
            <w:right w:val="none" w:sz="0" w:space="0" w:color="auto"/>
          </w:divBdr>
        </w:div>
        <w:div w:id="21288882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diagramLayout" Target="diagrams/layout1.xml"/><Relationship Id="rId18" Type="http://schemas.openxmlformats.org/officeDocument/2006/relationships/image" Target="media/image4.PNG"/><Relationship Id="rId26" Type="http://schemas.openxmlformats.org/officeDocument/2006/relationships/chart" Target="charts/chart2.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chart" Target="charts/chart5.xm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theme" Target="theme/theme1.xm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image" Target="media/image5.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4.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8.PNG"/><Relationship Id="rId28" Type="http://schemas.openxmlformats.org/officeDocument/2006/relationships/chart" Target="charts/chart4.xml"/><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chart" Target="charts/chart1.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diagramQuickStyle" Target="diagrams/quickStyle1.xml"/><Relationship Id="rId22" Type="http://schemas.openxmlformats.org/officeDocument/2006/relationships/image" Target="media/image7.png"/><Relationship Id="rId27" Type="http://schemas.openxmlformats.org/officeDocument/2006/relationships/chart" Target="charts/chart3.xml"/><Relationship Id="rId30" Type="http://schemas.openxmlformats.org/officeDocument/2006/relationships/image" Target="media/image12.png"/><Relationship Id="rId35" Type="http://schemas.openxmlformats.org/officeDocument/2006/relationships/footer" Target="footer3.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Tripod</c:v>
                </c:pt>
              </c:strCache>
            </c:strRef>
          </c:tx>
          <c:spPr>
            <a:solidFill>
              <a:schemeClr val="accent1"/>
            </a:solidFill>
            <a:ln>
              <a:noFill/>
            </a:ln>
            <a:effectLst/>
          </c:spPr>
          <c:invertIfNegative val="0"/>
          <c:cat>
            <c:numRef>
              <c:f>Sheet1!$A$2:$A$5</c:f>
              <c:numCache>
                <c:formatCode>General</c:formatCode>
                <c:ptCount val="4"/>
                <c:pt idx="0">
                  <c:v>0</c:v>
                </c:pt>
                <c:pt idx="1">
                  <c:v>10</c:v>
                </c:pt>
                <c:pt idx="2">
                  <c:v>20</c:v>
                </c:pt>
                <c:pt idx="3">
                  <c:v>30</c:v>
                </c:pt>
              </c:numCache>
            </c:numRef>
          </c:cat>
          <c:val>
            <c:numRef>
              <c:f>Sheet1!$B$2:$B$5</c:f>
              <c:numCache>
                <c:formatCode>General</c:formatCode>
                <c:ptCount val="4"/>
                <c:pt idx="0">
                  <c:v>0.75</c:v>
                </c:pt>
                <c:pt idx="1">
                  <c:v>0.74</c:v>
                </c:pt>
                <c:pt idx="2">
                  <c:v>0.7</c:v>
                </c:pt>
                <c:pt idx="3">
                  <c:v>0.68</c:v>
                </c:pt>
              </c:numCache>
            </c:numRef>
          </c:val>
          <c:extLst>
            <c:ext xmlns:c16="http://schemas.microsoft.com/office/drawing/2014/chart" uri="{C3380CC4-5D6E-409C-BE32-E72D297353CC}">
              <c16:uniqueId val="{00000000-C45E-47E0-BD36-595FB5FB2051}"/>
            </c:ext>
          </c:extLst>
        </c:ser>
        <c:ser>
          <c:idx val="1"/>
          <c:order val="1"/>
          <c:tx>
            <c:strRef>
              <c:f>Sheet1!$C$1</c:f>
              <c:strCache>
                <c:ptCount val="1"/>
                <c:pt idx="0">
                  <c:v>Handheld</c:v>
                </c:pt>
              </c:strCache>
            </c:strRef>
          </c:tx>
          <c:spPr>
            <a:solidFill>
              <a:schemeClr val="accent2"/>
            </a:solidFill>
            <a:ln>
              <a:noFill/>
            </a:ln>
            <a:effectLst/>
          </c:spPr>
          <c:invertIfNegative val="0"/>
          <c:cat>
            <c:numRef>
              <c:f>Sheet1!$A$2:$A$5</c:f>
              <c:numCache>
                <c:formatCode>General</c:formatCode>
                <c:ptCount val="4"/>
                <c:pt idx="0">
                  <c:v>0</c:v>
                </c:pt>
                <c:pt idx="1">
                  <c:v>10</c:v>
                </c:pt>
                <c:pt idx="2">
                  <c:v>20</c:v>
                </c:pt>
                <c:pt idx="3">
                  <c:v>30</c:v>
                </c:pt>
              </c:numCache>
            </c:numRef>
          </c:cat>
          <c:val>
            <c:numRef>
              <c:f>Sheet1!$C$2:$C$5</c:f>
              <c:numCache>
                <c:formatCode>General</c:formatCode>
                <c:ptCount val="4"/>
                <c:pt idx="0">
                  <c:v>0.73</c:v>
                </c:pt>
                <c:pt idx="1">
                  <c:v>0.7</c:v>
                </c:pt>
                <c:pt idx="2">
                  <c:v>0.65</c:v>
                </c:pt>
                <c:pt idx="3">
                  <c:v>0.64</c:v>
                </c:pt>
              </c:numCache>
            </c:numRef>
          </c:val>
          <c:extLst>
            <c:ext xmlns:c16="http://schemas.microsoft.com/office/drawing/2014/chart" uri="{C3380CC4-5D6E-409C-BE32-E72D297353CC}">
              <c16:uniqueId val="{00000001-C45E-47E0-BD36-595FB5FB2051}"/>
            </c:ext>
          </c:extLst>
        </c:ser>
        <c:ser>
          <c:idx val="2"/>
          <c:order val="2"/>
          <c:tx>
            <c:strRef>
              <c:f>Sheet1!$D$1</c:f>
              <c:strCache>
                <c:ptCount val="1"/>
                <c:pt idx="0">
                  <c:v>Moving</c:v>
                </c:pt>
              </c:strCache>
            </c:strRef>
          </c:tx>
          <c:spPr>
            <a:solidFill>
              <a:schemeClr val="accent3"/>
            </a:solidFill>
            <a:ln>
              <a:noFill/>
            </a:ln>
            <a:effectLst/>
          </c:spPr>
          <c:invertIfNegative val="0"/>
          <c:cat>
            <c:numRef>
              <c:f>Sheet1!$A$2:$A$5</c:f>
              <c:numCache>
                <c:formatCode>General</c:formatCode>
                <c:ptCount val="4"/>
                <c:pt idx="0">
                  <c:v>0</c:v>
                </c:pt>
                <c:pt idx="1">
                  <c:v>10</c:v>
                </c:pt>
                <c:pt idx="2">
                  <c:v>20</c:v>
                </c:pt>
                <c:pt idx="3">
                  <c:v>30</c:v>
                </c:pt>
              </c:numCache>
            </c:numRef>
          </c:cat>
          <c:val>
            <c:numRef>
              <c:f>Sheet1!$D$2:$D$5</c:f>
              <c:numCache>
                <c:formatCode>General</c:formatCode>
                <c:ptCount val="4"/>
                <c:pt idx="0">
                  <c:v>0.7</c:v>
                </c:pt>
                <c:pt idx="1">
                  <c:v>0.6</c:v>
                </c:pt>
                <c:pt idx="2">
                  <c:v>0.55000000000000004</c:v>
                </c:pt>
                <c:pt idx="3">
                  <c:v>0.53</c:v>
                </c:pt>
              </c:numCache>
            </c:numRef>
          </c:val>
          <c:extLst>
            <c:ext xmlns:c16="http://schemas.microsoft.com/office/drawing/2014/chart" uri="{C3380CC4-5D6E-409C-BE32-E72D297353CC}">
              <c16:uniqueId val="{00000002-C45E-47E0-BD36-595FB5FB2051}"/>
            </c:ext>
          </c:extLst>
        </c:ser>
        <c:dLbls>
          <c:showLegendKey val="0"/>
          <c:showVal val="0"/>
          <c:showCatName val="0"/>
          <c:showSerName val="0"/>
          <c:showPercent val="0"/>
          <c:showBubbleSize val="0"/>
        </c:dLbls>
        <c:gapWidth val="219"/>
        <c:overlap val="-27"/>
        <c:axId val="-1361084816"/>
        <c:axId val="-1361078832"/>
      </c:barChart>
      <c:catAx>
        <c:axId val="-1361084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Angle</a:t>
                </a:r>
                <a:r>
                  <a:rPr lang="en-US" baseline="0"/>
                  <a:t> between the screen and camera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078832"/>
        <c:crosses val="autoZero"/>
        <c:auto val="1"/>
        <c:lblAlgn val="ctr"/>
        <c:lblOffset val="100"/>
        <c:noMultiLvlLbl val="0"/>
      </c:catAx>
      <c:valAx>
        <c:axId val="-136107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IoU</a:t>
                </a:r>
                <a:r>
                  <a:rPr lang="en-US" baseline="0"/>
                  <a:t> of screen detection</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084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tx>
            <c:strRef>
              <c:f>Sheet1!$B$1</c:f>
              <c:strCache>
                <c:ptCount val="1"/>
                <c:pt idx="0">
                  <c:v>Venue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15</c:v>
                </c:pt>
                <c:pt idx="1">
                  <c:v>30</c:v>
                </c:pt>
                <c:pt idx="2">
                  <c:v>60</c:v>
                </c:pt>
                <c:pt idx="3">
                  <c:v>120</c:v>
                </c:pt>
              </c:numCache>
            </c:numRef>
          </c:cat>
          <c:val>
            <c:numRef>
              <c:f>Sheet1!$B$2:$B$5</c:f>
              <c:numCache>
                <c:formatCode>General</c:formatCode>
                <c:ptCount val="4"/>
                <c:pt idx="0">
                  <c:v>0.92</c:v>
                </c:pt>
                <c:pt idx="1">
                  <c:v>0.91</c:v>
                </c:pt>
                <c:pt idx="2">
                  <c:v>0.91800000000000004</c:v>
                </c:pt>
                <c:pt idx="3">
                  <c:v>0.91500000000000004</c:v>
                </c:pt>
              </c:numCache>
            </c:numRef>
          </c:val>
          <c:smooth val="0"/>
          <c:extLst>
            <c:ext xmlns:c16="http://schemas.microsoft.com/office/drawing/2014/chart" uri="{C3380CC4-5D6E-409C-BE32-E72D297353CC}">
              <c16:uniqueId val="{00000000-1052-4FCD-B96C-83EBBB2C66D1}"/>
            </c:ext>
          </c:extLst>
        </c:ser>
        <c:ser>
          <c:idx val="1"/>
          <c:order val="1"/>
          <c:tx>
            <c:strRef>
              <c:f>Sheet1!$C$1</c:f>
              <c:strCache>
                <c:ptCount val="1"/>
                <c:pt idx="0">
                  <c:v>Venue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Sheet1!$A$2:$A$5</c:f>
              <c:numCache>
                <c:formatCode>General</c:formatCode>
                <c:ptCount val="4"/>
                <c:pt idx="0">
                  <c:v>15</c:v>
                </c:pt>
                <c:pt idx="1">
                  <c:v>30</c:v>
                </c:pt>
                <c:pt idx="2">
                  <c:v>60</c:v>
                </c:pt>
                <c:pt idx="3">
                  <c:v>120</c:v>
                </c:pt>
              </c:numCache>
            </c:numRef>
          </c:cat>
          <c:val>
            <c:numRef>
              <c:f>Sheet1!$C$2:$C$5</c:f>
              <c:numCache>
                <c:formatCode>General</c:formatCode>
                <c:ptCount val="4"/>
                <c:pt idx="0">
                  <c:v>0.89</c:v>
                </c:pt>
                <c:pt idx="1">
                  <c:v>0.9</c:v>
                </c:pt>
                <c:pt idx="2">
                  <c:v>0.88</c:v>
                </c:pt>
                <c:pt idx="3">
                  <c:v>0.89</c:v>
                </c:pt>
              </c:numCache>
            </c:numRef>
          </c:val>
          <c:smooth val="0"/>
          <c:extLst>
            <c:ext xmlns:c16="http://schemas.microsoft.com/office/drawing/2014/chart" uri="{C3380CC4-5D6E-409C-BE32-E72D297353CC}">
              <c16:uniqueId val="{00000001-1052-4FCD-B96C-83EBBB2C66D1}"/>
            </c:ext>
          </c:extLst>
        </c:ser>
        <c:dLbls>
          <c:showLegendKey val="0"/>
          <c:showVal val="1"/>
          <c:showCatName val="0"/>
          <c:showSerName val="0"/>
          <c:showPercent val="0"/>
          <c:showBubbleSize val="0"/>
        </c:dLbls>
        <c:marker val="1"/>
        <c:smooth val="0"/>
        <c:axId val="-1361077200"/>
        <c:axId val="-1361091888"/>
      </c:lineChart>
      <c:catAx>
        <c:axId val="-1361077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091888"/>
        <c:crosses val="autoZero"/>
        <c:auto val="1"/>
        <c:lblAlgn val="ctr"/>
        <c:lblOffset val="100"/>
        <c:noMultiLvlLbl val="0"/>
      </c:catAx>
      <c:valAx>
        <c:axId val="-1361091888"/>
        <c:scaling>
          <c:orientation val="minMax"/>
        </c:scaling>
        <c:delete val="1"/>
        <c:axPos val="l"/>
        <c:numFmt formatCode="General" sourceLinked="1"/>
        <c:majorTickMark val="none"/>
        <c:minorTickMark val="none"/>
        <c:tickLblPos val="nextTo"/>
        <c:crossAx val="-13610772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IoU</c:v>
                </c:pt>
              </c:strCache>
            </c:strRef>
          </c:tx>
          <c:spPr>
            <a:ln w="28575" cap="rnd">
              <a:solidFill>
                <a:schemeClr val="accent1"/>
              </a:solidFill>
              <a:round/>
            </a:ln>
            <a:effectLst/>
          </c:spPr>
          <c:marker>
            <c:symbol val="none"/>
          </c:marker>
          <c:cat>
            <c:numRef>
              <c:f>Sheet1!$A$2:$A$8</c:f>
              <c:numCache>
                <c:formatCode>General</c:formatCode>
                <c:ptCount val="7"/>
                <c:pt idx="0">
                  <c:v>0</c:v>
                </c:pt>
                <c:pt idx="1">
                  <c:v>10</c:v>
                </c:pt>
                <c:pt idx="2">
                  <c:v>20</c:v>
                </c:pt>
                <c:pt idx="3">
                  <c:v>30</c:v>
                </c:pt>
                <c:pt idx="4">
                  <c:v>40</c:v>
                </c:pt>
                <c:pt idx="5">
                  <c:v>50</c:v>
                </c:pt>
                <c:pt idx="6">
                  <c:v>60</c:v>
                </c:pt>
              </c:numCache>
            </c:numRef>
          </c:cat>
          <c:val>
            <c:numRef>
              <c:f>Sheet1!$B$2:$B$8</c:f>
              <c:numCache>
                <c:formatCode>General</c:formatCode>
                <c:ptCount val="7"/>
                <c:pt idx="0">
                  <c:v>0.90200000000000002</c:v>
                </c:pt>
                <c:pt idx="1">
                  <c:v>0.89400000000000002</c:v>
                </c:pt>
                <c:pt idx="2">
                  <c:v>0.87</c:v>
                </c:pt>
                <c:pt idx="3">
                  <c:v>0.85</c:v>
                </c:pt>
                <c:pt idx="4">
                  <c:v>0.81</c:v>
                </c:pt>
                <c:pt idx="5">
                  <c:v>0.8</c:v>
                </c:pt>
                <c:pt idx="6">
                  <c:v>0.78</c:v>
                </c:pt>
              </c:numCache>
            </c:numRef>
          </c:val>
          <c:smooth val="0"/>
          <c:extLst>
            <c:ext xmlns:c16="http://schemas.microsoft.com/office/drawing/2014/chart" uri="{C3380CC4-5D6E-409C-BE32-E72D297353CC}">
              <c16:uniqueId val="{00000000-26ED-4471-BE2D-9FA26F59814B}"/>
            </c:ext>
          </c:extLst>
        </c:ser>
        <c:dLbls>
          <c:showLegendKey val="0"/>
          <c:showVal val="0"/>
          <c:showCatName val="0"/>
          <c:showSerName val="0"/>
          <c:showPercent val="0"/>
          <c:showBubbleSize val="0"/>
        </c:dLbls>
        <c:smooth val="0"/>
        <c:axId val="-1361196288"/>
        <c:axId val="-1361195200"/>
      </c:lineChart>
      <c:catAx>
        <c:axId val="-1361196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195200"/>
        <c:crosses val="autoZero"/>
        <c:auto val="1"/>
        <c:lblAlgn val="ctr"/>
        <c:lblOffset val="100"/>
        <c:noMultiLvlLbl val="0"/>
      </c:catAx>
      <c:valAx>
        <c:axId val="-1361195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196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IoU</c:v>
                </c:pt>
              </c:strCache>
            </c:strRef>
          </c:tx>
          <c:spPr>
            <a:ln w="28575" cap="rnd">
              <a:solidFill>
                <a:schemeClr val="accent1"/>
              </a:solidFill>
              <a:round/>
            </a:ln>
            <a:effectLst/>
          </c:spPr>
          <c:marker>
            <c:symbol val="none"/>
          </c:marker>
          <c:cat>
            <c:numRef>
              <c:f>Sheet1!$A$2:$A$8</c:f>
              <c:numCache>
                <c:formatCode>General</c:formatCode>
                <c:ptCount val="7"/>
                <c:pt idx="0">
                  <c:v>0</c:v>
                </c:pt>
                <c:pt idx="1">
                  <c:v>10</c:v>
                </c:pt>
                <c:pt idx="2">
                  <c:v>20</c:v>
                </c:pt>
                <c:pt idx="3">
                  <c:v>30</c:v>
                </c:pt>
                <c:pt idx="4">
                  <c:v>40</c:v>
                </c:pt>
                <c:pt idx="5">
                  <c:v>50</c:v>
                </c:pt>
                <c:pt idx="6">
                  <c:v>60</c:v>
                </c:pt>
              </c:numCache>
            </c:numRef>
          </c:cat>
          <c:val>
            <c:numRef>
              <c:f>Sheet1!$B$2:$B$8</c:f>
              <c:numCache>
                <c:formatCode>General</c:formatCode>
                <c:ptCount val="7"/>
                <c:pt idx="0">
                  <c:v>0.93</c:v>
                </c:pt>
                <c:pt idx="1">
                  <c:v>0.91</c:v>
                </c:pt>
                <c:pt idx="2">
                  <c:v>0.9</c:v>
                </c:pt>
                <c:pt idx="3">
                  <c:v>0.88</c:v>
                </c:pt>
                <c:pt idx="4">
                  <c:v>0.85</c:v>
                </c:pt>
                <c:pt idx="5">
                  <c:v>0.84</c:v>
                </c:pt>
                <c:pt idx="6">
                  <c:v>0.84</c:v>
                </c:pt>
              </c:numCache>
            </c:numRef>
          </c:val>
          <c:smooth val="0"/>
          <c:extLst>
            <c:ext xmlns:c16="http://schemas.microsoft.com/office/drawing/2014/chart" uri="{C3380CC4-5D6E-409C-BE32-E72D297353CC}">
              <c16:uniqueId val="{00000000-2D26-4E8C-AA65-23BEE89EA45B}"/>
            </c:ext>
          </c:extLst>
        </c:ser>
        <c:dLbls>
          <c:showLegendKey val="0"/>
          <c:showVal val="0"/>
          <c:showCatName val="0"/>
          <c:showSerName val="0"/>
          <c:showPercent val="0"/>
          <c:showBubbleSize val="0"/>
        </c:dLbls>
        <c:smooth val="0"/>
        <c:axId val="-1361198464"/>
        <c:axId val="-1361206080"/>
      </c:lineChart>
      <c:catAx>
        <c:axId val="-1361198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206080"/>
        <c:crosses val="autoZero"/>
        <c:auto val="1"/>
        <c:lblAlgn val="ctr"/>
        <c:lblOffset val="100"/>
        <c:noMultiLvlLbl val="0"/>
      </c:catAx>
      <c:valAx>
        <c:axId val="-1361206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198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Hilight</c:v>
                </c:pt>
              </c:strCache>
            </c:strRef>
          </c:tx>
          <c:spPr>
            <a:solidFill>
              <a:schemeClr val="accent1"/>
            </a:solidFill>
            <a:ln>
              <a:noFill/>
            </a:ln>
            <a:effectLst/>
          </c:spPr>
          <c:invertIfNegative val="0"/>
          <c:cat>
            <c:strRef>
              <c:f>Sheet1!$A$2:$A$5</c:f>
              <c:strCache>
                <c:ptCount val="3"/>
                <c:pt idx="0">
                  <c:v>30 FPS</c:v>
                </c:pt>
                <c:pt idx="1">
                  <c:v>60 FPS</c:v>
                </c:pt>
                <c:pt idx="2">
                  <c:v>120 FPS</c:v>
                </c:pt>
              </c:strCache>
            </c:strRef>
          </c:cat>
          <c:val>
            <c:numRef>
              <c:f>Sheet1!$B$2:$B$5</c:f>
              <c:numCache>
                <c:formatCode>General</c:formatCode>
                <c:ptCount val="4"/>
                <c:pt idx="0">
                  <c:v>3.5</c:v>
                </c:pt>
                <c:pt idx="1">
                  <c:v>3.8</c:v>
                </c:pt>
                <c:pt idx="2">
                  <c:v>4</c:v>
                </c:pt>
              </c:numCache>
            </c:numRef>
          </c:val>
          <c:extLst>
            <c:ext xmlns:c16="http://schemas.microsoft.com/office/drawing/2014/chart" uri="{C3380CC4-5D6E-409C-BE32-E72D297353CC}">
              <c16:uniqueId val="{00000000-715A-4757-BDA6-6B4BFCFC4DCA}"/>
            </c:ext>
          </c:extLst>
        </c:ser>
        <c:ser>
          <c:idx val="1"/>
          <c:order val="1"/>
          <c:tx>
            <c:strRef>
              <c:f>Sheet1!$C$1</c:f>
              <c:strCache>
                <c:ptCount val="1"/>
                <c:pt idx="0">
                  <c:v>Chromacode</c:v>
                </c:pt>
              </c:strCache>
            </c:strRef>
          </c:tx>
          <c:spPr>
            <a:solidFill>
              <a:schemeClr val="accent2"/>
            </a:solidFill>
            <a:ln>
              <a:noFill/>
            </a:ln>
            <a:effectLst/>
          </c:spPr>
          <c:invertIfNegative val="0"/>
          <c:cat>
            <c:strRef>
              <c:f>Sheet1!$A$2:$A$5</c:f>
              <c:strCache>
                <c:ptCount val="3"/>
                <c:pt idx="0">
                  <c:v>30 FPS</c:v>
                </c:pt>
                <c:pt idx="1">
                  <c:v>60 FPS</c:v>
                </c:pt>
                <c:pt idx="2">
                  <c:v>120 FPS</c:v>
                </c:pt>
              </c:strCache>
            </c:strRef>
          </c:cat>
          <c:val>
            <c:numRef>
              <c:f>Sheet1!$C$2:$C$5</c:f>
              <c:numCache>
                <c:formatCode>General</c:formatCode>
                <c:ptCount val="4"/>
                <c:pt idx="0">
                  <c:v>3.2</c:v>
                </c:pt>
                <c:pt idx="1">
                  <c:v>3.6</c:v>
                </c:pt>
                <c:pt idx="2">
                  <c:v>3.9</c:v>
                </c:pt>
              </c:numCache>
            </c:numRef>
          </c:val>
          <c:extLst>
            <c:ext xmlns:c16="http://schemas.microsoft.com/office/drawing/2014/chart" uri="{C3380CC4-5D6E-409C-BE32-E72D297353CC}">
              <c16:uniqueId val="{00000001-715A-4757-BDA6-6B4BFCFC4DCA}"/>
            </c:ext>
          </c:extLst>
        </c:ser>
        <c:ser>
          <c:idx val="2"/>
          <c:order val="2"/>
          <c:tx>
            <c:strRef>
              <c:f>Sheet1!$D$1</c:f>
              <c:strCache>
                <c:ptCount val="1"/>
                <c:pt idx="0">
                  <c:v>DeepLight</c:v>
                </c:pt>
              </c:strCache>
            </c:strRef>
          </c:tx>
          <c:spPr>
            <a:solidFill>
              <a:schemeClr val="accent3"/>
            </a:solidFill>
            <a:ln>
              <a:noFill/>
            </a:ln>
            <a:effectLst/>
          </c:spPr>
          <c:invertIfNegative val="0"/>
          <c:cat>
            <c:strRef>
              <c:f>Sheet1!$A$2:$A$5</c:f>
              <c:strCache>
                <c:ptCount val="3"/>
                <c:pt idx="0">
                  <c:v>30 FPS</c:v>
                </c:pt>
                <c:pt idx="1">
                  <c:v>60 FPS</c:v>
                </c:pt>
                <c:pt idx="2">
                  <c:v>120 FPS</c:v>
                </c:pt>
              </c:strCache>
            </c:strRef>
          </c:cat>
          <c:val>
            <c:numRef>
              <c:f>Sheet1!$D$2:$D$5</c:f>
              <c:numCache>
                <c:formatCode>General</c:formatCode>
                <c:ptCount val="4"/>
                <c:pt idx="0">
                  <c:v>3.66</c:v>
                </c:pt>
                <c:pt idx="1">
                  <c:v>3.9</c:v>
                </c:pt>
                <c:pt idx="2">
                  <c:v>4.2</c:v>
                </c:pt>
              </c:numCache>
            </c:numRef>
          </c:val>
          <c:extLst>
            <c:ext xmlns:c16="http://schemas.microsoft.com/office/drawing/2014/chart" uri="{C3380CC4-5D6E-409C-BE32-E72D297353CC}">
              <c16:uniqueId val="{00000002-715A-4757-BDA6-6B4BFCFC4DCA}"/>
            </c:ext>
          </c:extLst>
        </c:ser>
        <c:dLbls>
          <c:showLegendKey val="0"/>
          <c:showVal val="0"/>
          <c:showCatName val="0"/>
          <c:showSerName val="0"/>
          <c:showPercent val="0"/>
          <c:showBubbleSize val="0"/>
        </c:dLbls>
        <c:gapWidth val="219"/>
        <c:overlap val="-27"/>
        <c:axId val="-1361197376"/>
        <c:axId val="-1361192480"/>
      </c:barChart>
      <c:catAx>
        <c:axId val="-1361197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192480"/>
        <c:crosses val="autoZero"/>
        <c:auto val="1"/>
        <c:lblAlgn val="ctr"/>
        <c:lblOffset val="100"/>
        <c:noMultiLvlLbl val="0"/>
      </c:catAx>
      <c:valAx>
        <c:axId val="-1361192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1197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2B4355-DF42-4D24-BF2A-36691718BBA1}" type="doc">
      <dgm:prSet loTypeId="urn:microsoft.com/office/officeart/2008/layout/NameandTitleOrganizationalChart" loCatId="hierarchy" qsTypeId="urn:microsoft.com/office/officeart/2005/8/quickstyle/simple2" qsCatId="simple" csTypeId="urn:microsoft.com/office/officeart/2005/8/colors/accent0_2" csCatId="mainScheme" phldr="1"/>
      <dgm:spPr/>
      <dgm:t>
        <a:bodyPr/>
        <a:lstStyle/>
        <a:p>
          <a:endParaRPr lang="en-US"/>
        </a:p>
      </dgm:t>
    </dgm:pt>
    <dgm:pt modelId="{044DDFDD-FF33-485D-A133-92F268D5241B}">
      <dgm:prSet phldrT="[Text]" custT="1"/>
      <dgm:spPr/>
      <dgm:t>
        <a:bodyPr/>
        <a:lstStyle/>
        <a:p>
          <a:r>
            <a:rPr lang="en-US" sz="1050" b="1"/>
            <a:t>SMU Provost</a:t>
          </a:r>
        </a:p>
      </dgm:t>
    </dgm:pt>
    <dgm:pt modelId="{A0757478-E197-4EBD-88E4-892F6D8751FF}" type="parTrans" cxnId="{EAAAFE24-723E-4F46-9C6F-B03B16F7F3BF}">
      <dgm:prSet/>
      <dgm:spPr/>
      <dgm:t>
        <a:bodyPr/>
        <a:lstStyle/>
        <a:p>
          <a:endParaRPr lang="en-US"/>
        </a:p>
      </dgm:t>
    </dgm:pt>
    <dgm:pt modelId="{2889851A-9E03-4264-9C24-48439F73AC79}" type="sibTrans" cxnId="{EAAAFE24-723E-4F46-9C6F-B03B16F7F3BF}">
      <dgm:prSet/>
      <dgm:spPr>
        <a:noFill/>
        <a:ln>
          <a:noFill/>
        </a:ln>
      </dgm:spPr>
      <dgm:t>
        <a:bodyPr/>
        <a:lstStyle/>
        <a:p>
          <a:endParaRPr lang="en-US"/>
        </a:p>
      </dgm:t>
    </dgm:pt>
    <dgm:pt modelId="{2114FCD8-CAF3-49E0-A6D2-BAE9CC7B30B1}">
      <dgm:prSet phldrT="[Text]" custT="1"/>
      <dgm:spPr/>
      <dgm:t>
        <a:bodyPr/>
        <a:lstStyle/>
        <a:p>
          <a:r>
            <a:rPr lang="en-US" sz="1050" b="1"/>
            <a:t>Dean, School of Information systems</a:t>
          </a:r>
        </a:p>
      </dgm:t>
    </dgm:pt>
    <dgm:pt modelId="{60B0EB0D-3316-4EE8-8897-48D84FF71B4A}" type="parTrans" cxnId="{74B30F76-9BE5-42FD-8E03-6E6970B0CD72}">
      <dgm:prSet/>
      <dgm:spPr/>
      <dgm:t>
        <a:bodyPr/>
        <a:lstStyle/>
        <a:p>
          <a:endParaRPr lang="en-US"/>
        </a:p>
      </dgm:t>
    </dgm:pt>
    <dgm:pt modelId="{284204E5-C040-41E0-B185-9EBA7B39237E}" type="sibTrans" cxnId="{74B30F76-9BE5-42FD-8E03-6E6970B0CD72}">
      <dgm:prSet/>
      <dgm:spPr>
        <a:noFill/>
        <a:ln>
          <a:noFill/>
        </a:ln>
      </dgm:spPr>
      <dgm:t>
        <a:bodyPr/>
        <a:lstStyle/>
        <a:p>
          <a:endParaRPr lang="en-US"/>
        </a:p>
      </dgm:t>
    </dgm:pt>
    <dgm:pt modelId="{872D37F1-F51B-4BE6-9C50-A330557F3920}">
      <dgm:prSet phldrT="[Text]" custT="1"/>
      <dgm:spPr/>
      <dgm:t>
        <a:bodyPr/>
        <a:lstStyle/>
        <a:p>
          <a:r>
            <a:rPr lang="en-US" sz="1050"/>
            <a:t>Dean, School of Finances</a:t>
          </a:r>
        </a:p>
      </dgm:t>
    </dgm:pt>
    <dgm:pt modelId="{8A4B7382-81DC-4DDA-A40C-39CC4C691585}" type="parTrans" cxnId="{01B77B66-9198-4240-8512-CFE74D6CCA74}">
      <dgm:prSet/>
      <dgm:spPr/>
      <dgm:t>
        <a:bodyPr/>
        <a:lstStyle/>
        <a:p>
          <a:endParaRPr lang="en-US"/>
        </a:p>
      </dgm:t>
    </dgm:pt>
    <dgm:pt modelId="{A781E819-8D23-407E-990E-14DC481DB732}" type="sibTrans" cxnId="{01B77B66-9198-4240-8512-CFE74D6CCA74}">
      <dgm:prSet/>
      <dgm:spPr>
        <a:noFill/>
        <a:ln>
          <a:noFill/>
        </a:ln>
      </dgm:spPr>
      <dgm:t>
        <a:bodyPr/>
        <a:lstStyle/>
        <a:p>
          <a:endParaRPr lang="en-US"/>
        </a:p>
      </dgm:t>
    </dgm:pt>
    <dgm:pt modelId="{F4FE1664-D802-4A05-AFF5-AD8F1B224351}">
      <dgm:prSet phldrT="[Text]" custT="1"/>
      <dgm:spPr/>
      <dgm:t>
        <a:bodyPr/>
        <a:lstStyle/>
        <a:p>
          <a:r>
            <a:rPr lang="en-US" sz="1050"/>
            <a:t>Dean, School of Law</a:t>
          </a:r>
        </a:p>
      </dgm:t>
    </dgm:pt>
    <dgm:pt modelId="{009799C9-E2B8-4109-83FE-0FF01F048742}" type="parTrans" cxnId="{DDDDCD12-CE3C-41E9-B11D-F7CF800212AC}">
      <dgm:prSet/>
      <dgm:spPr/>
      <dgm:t>
        <a:bodyPr/>
        <a:lstStyle/>
        <a:p>
          <a:endParaRPr lang="en-US"/>
        </a:p>
      </dgm:t>
    </dgm:pt>
    <dgm:pt modelId="{91E19C45-4E2C-40CF-9942-ECE0A3DF95C9}" type="sibTrans" cxnId="{DDDDCD12-CE3C-41E9-B11D-F7CF800212AC}">
      <dgm:prSet/>
      <dgm:spPr>
        <a:noFill/>
        <a:ln>
          <a:noFill/>
        </a:ln>
      </dgm:spPr>
      <dgm:t>
        <a:bodyPr/>
        <a:lstStyle/>
        <a:p>
          <a:endParaRPr lang="en-US"/>
        </a:p>
      </dgm:t>
    </dgm:pt>
    <dgm:pt modelId="{FFCA0C64-5511-4FA0-9AAF-427EBB81563E}">
      <dgm:prSet custT="1"/>
      <dgm:spPr/>
      <dgm:t>
        <a:bodyPr/>
        <a:lstStyle/>
        <a:p>
          <a:r>
            <a:rPr lang="en-US" sz="1050" b="1"/>
            <a:t>Associate dean, research (Prof. Archan Misra)</a:t>
          </a:r>
        </a:p>
      </dgm:t>
    </dgm:pt>
    <dgm:pt modelId="{041FF377-81AF-4F38-9CB5-9C25D15F8597}" type="parTrans" cxnId="{34B7A140-F934-4805-B994-E142831FDC16}">
      <dgm:prSet/>
      <dgm:spPr/>
      <dgm:t>
        <a:bodyPr/>
        <a:lstStyle/>
        <a:p>
          <a:endParaRPr lang="en-US"/>
        </a:p>
      </dgm:t>
    </dgm:pt>
    <dgm:pt modelId="{D09C4079-8C41-4DAF-8104-EA5E8231ADCC}" type="sibTrans" cxnId="{34B7A140-F934-4805-B994-E142831FDC16}">
      <dgm:prSet/>
      <dgm:spPr>
        <a:noFill/>
        <a:ln>
          <a:noFill/>
        </a:ln>
      </dgm:spPr>
      <dgm:t>
        <a:bodyPr/>
        <a:lstStyle/>
        <a:p>
          <a:endParaRPr lang="en-US"/>
        </a:p>
      </dgm:t>
    </dgm:pt>
    <dgm:pt modelId="{BBE1A433-3245-4B67-821D-A7181E6E490E}">
      <dgm:prSet custT="1"/>
      <dgm:spPr/>
      <dgm:t>
        <a:bodyPr/>
        <a:lstStyle/>
        <a:p>
          <a:r>
            <a:rPr lang="en-US" sz="1050"/>
            <a:t>Deputy dean, practice and eductaion</a:t>
          </a:r>
        </a:p>
      </dgm:t>
    </dgm:pt>
    <dgm:pt modelId="{C18306DD-5A5B-4461-983E-DF4A307803FB}" type="parTrans" cxnId="{3629E923-5C91-4DFB-AFC3-898EEC581E63}">
      <dgm:prSet/>
      <dgm:spPr/>
      <dgm:t>
        <a:bodyPr/>
        <a:lstStyle/>
        <a:p>
          <a:endParaRPr lang="en-US"/>
        </a:p>
      </dgm:t>
    </dgm:pt>
    <dgm:pt modelId="{DA32022F-2DD7-442F-8989-E78F007BC3E4}" type="sibTrans" cxnId="{3629E923-5C91-4DFB-AFC3-898EEC581E63}">
      <dgm:prSet/>
      <dgm:spPr>
        <a:noFill/>
        <a:ln>
          <a:noFill/>
        </a:ln>
      </dgm:spPr>
      <dgm:t>
        <a:bodyPr/>
        <a:lstStyle/>
        <a:p>
          <a:endParaRPr lang="en-US"/>
        </a:p>
      </dgm:t>
    </dgm:pt>
    <dgm:pt modelId="{EF3587AB-5783-4987-8FFB-FA279C27E376}">
      <dgm:prSet custT="1"/>
      <dgm:spPr/>
      <dgm:t>
        <a:bodyPr/>
        <a:lstStyle/>
        <a:p>
          <a:r>
            <a:rPr lang="en-US" sz="1050"/>
            <a:t>Deputy dean, faculty and research</a:t>
          </a:r>
        </a:p>
      </dgm:t>
    </dgm:pt>
    <dgm:pt modelId="{FCD40DE5-CCD6-4EFC-B525-060547A21040}" type="parTrans" cxnId="{E4339A54-16A8-4C76-8CAF-7A2EBC97CF4B}">
      <dgm:prSet/>
      <dgm:spPr/>
      <dgm:t>
        <a:bodyPr/>
        <a:lstStyle/>
        <a:p>
          <a:endParaRPr lang="en-US"/>
        </a:p>
      </dgm:t>
    </dgm:pt>
    <dgm:pt modelId="{DECECF16-F9F0-4C1D-A202-5072162964C0}" type="sibTrans" cxnId="{E4339A54-16A8-4C76-8CAF-7A2EBC97CF4B}">
      <dgm:prSet/>
      <dgm:spPr>
        <a:noFill/>
        <a:ln>
          <a:noFill/>
        </a:ln>
      </dgm:spPr>
      <dgm:t>
        <a:bodyPr/>
        <a:lstStyle/>
        <a:p>
          <a:endParaRPr lang="en-US"/>
        </a:p>
      </dgm:t>
    </dgm:pt>
    <dgm:pt modelId="{EE74DA16-D9E4-45D0-9F3B-59923830ED36}">
      <dgm:prSet custT="1"/>
      <dgm:spPr/>
      <dgm:t>
        <a:bodyPr/>
        <a:lstStyle/>
        <a:p>
          <a:r>
            <a:rPr lang="en-US" sz="1050"/>
            <a:t>Associate dean, postgraduate programme</a:t>
          </a:r>
        </a:p>
      </dgm:t>
    </dgm:pt>
    <dgm:pt modelId="{D0B7E36F-8170-4D38-888A-933CF73FC726}" type="parTrans" cxnId="{C8CAEC5B-D697-4630-B226-C3391F8440C5}">
      <dgm:prSet/>
      <dgm:spPr/>
      <dgm:t>
        <a:bodyPr/>
        <a:lstStyle/>
        <a:p>
          <a:endParaRPr lang="en-US"/>
        </a:p>
      </dgm:t>
    </dgm:pt>
    <dgm:pt modelId="{F5B9294A-0E30-4EA7-853F-72D2ECF1D4F4}" type="sibTrans" cxnId="{C8CAEC5B-D697-4630-B226-C3391F8440C5}">
      <dgm:prSet/>
      <dgm:spPr>
        <a:noFill/>
        <a:ln>
          <a:noFill/>
        </a:ln>
      </dgm:spPr>
      <dgm:t>
        <a:bodyPr/>
        <a:lstStyle/>
        <a:p>
          <a:endParaRPr lang="en-US"/>
        </a:p>
      </dgm:t>
    </dgm:pt>
    <dgm:pt modelId="{CC14D730-393E-4E50-9F89-9612E734FF5A}">
      <dgm:prSet custT="1"/>
      <dgm:spPr/>
      <dgm:t>
        <a:bodyPr/>
        <a:lstStyle/>
        <a:p>
          <a:r>
            <a:rPr lang="en-US" sz="1050" b="1"/>
            <a:t>Intern (Myself)</a:t>
          </a:r>
        </a:p>
      </dgm:t>
    </dgm:pt>
    <dgm:pt modelId="{26D36A16-C585-456A-9833-D0D2C1433939}" type="parTrans" cxnId="{C22973F2-EE83-49FD-8445-86047F0F4871}">
      <dgm:prSet/>
      <dgm:spPr/>
      <dgm:t>
        <a:bodyPr/>
        <a:lstStyle/>
        <a:p>
          <a:endParaRPr lang="en-US"/>
        </a:p>
      </dgm:t>
    </dgm:pt>
    <dgm:pt modelId="{4308CBF2-0B1A-454B-8833-B1C71A798E99}" type="sibTrans" cxnId="{C22973F2-EE83-49FD-8445-86047F0F4871}">
      <dgm:prSet/>
      <dgm:spPr>
        <a:noFill/>
        <a:ln>
          <a:noFill/>
        </a:ln>
      </dgm:spPr>
      <dgm:t>
        <a:bodyPr/>
        <a:lstStyle/>
        <a:p>
          <a:endParaRPr lang="en-US"/>
        </a:p>
      </dgm:t>
    </dgm:pt>
    <dgm:pt modelId="{A82B4682-92AB-4EAF-9F52-D6ADBD62B15F}">
      <dgm:prSet custT="1"/>
      <dgm:spPr/>
      <dgm:t>
        <a:bodyPr/>
        <a:lstStyle/>
        <a:p>
          <a:r>
            <a:rPr lang="en-US" sz="1050"/>
            <a:t>Postdocs</a:t>
          </a:r>
        </a:p>
      </dgm:t>
    </dgm:pt>
    <dgm:pt modelId="{461D4C4D-AD90-4500-B818-76C14C381A1F}" type="parTrans" cxnId="{92DB70BD-603F-452B-AD6F-0D78404CA04B}">
      <dgm:prSet/>
      <dgm:spPr/>
      <dgm:t>
        <a:bodyPr/>
        <a:lstStyle/>
        <a:p>
          <a:endParaRPr lang="en-US"/>
        </a:p>
      </dgm:t>
    </dgm:pt>
    <dgm:pt modelId="{33B5B475-DFDF-4C84-80B2-4C12933F8D3E}" type="sibTrans" cxnId="{92DB70BD-603F-452B-AD6F-0D78404CA04B}">
      <dgm:prSet/>
      <dgm:spPr>
        <a:noFill/>
        <a:ln>
          <a:noFill/>
        </a:ln>
      </dgm:spPr>
      <dgm:t>
        <a:bodyPr/>
        <a:lstStyle/>
        <a:p>
          <a:endParaRPr lang="en-US"/>
        </a:p>
      </dgm:t>
    </dgm:pt>
    <dgm:pt modelId="{9C1D1EB8-52C0-4ADC-9192-A323D3A4C29D}">
      <dgm:prSet custT="1"/>
      <dgm:spPr/>
      <dgm:t>
        <a:bodyPr/>
        <a:lstStyle/>
        <a:p>
          <a:r>
            <a:rPr lang="en-US" sz="1050"/>
            <a:t>PhD students</a:t>
          </a:r>
        </a:p>
      </dgm:t>
    </dgm:pt>
    <dgm:pt modelId="{F7566D57-1E46-4349-95BC-1C438C96A44A}" type="parTrans" cxnId="{57540BDB-016B-43AD-822A-82518765547C}">
      <dgm:prSet/>
      <dgm:spPr/>
      <dgm:t>
        <a:bodyPr/>
        <a:lstStyle/>
        <a:p>
          <a:endParaRPr lang="en-US"/>
        </a:p>
      </dgm:t>
    </dgm:pt>
    <dgm:pt modelId="{40FDC866-35EF-4018-9CAA-1752EC20DCAD}" type="sibTrans" cxnId="{57540BDB-016B-43AD-822A-82518765547C}">
      <dgm:prSet/>
      <dgm:spPr>
        <a:noFill/>
        <a:ln>
          <a:noFill/>
        </a:ln>
      </dgm:spPr>
      <dgm:t>
        <a:bodyPr/>
        <a:lstStyle/>
        <a:p>
          <a:endParaRPr lang="en-US"/>
        </a:p>
      </dgm:t>
    </dgm:pt>
    <dgm:pt modelId="{DDACFE6A-7C52-49F4-9BEF-0DC24B7C2F2A}">
      <dgm:prSet custT="1"/>
      <dgm:spPr/>
      <dgm:t>
        <a:bodyPr/>
        <a:lstStyle/>
        <a:p>
          <a:r>
            <a:rPr lang="en-US" sz="1050"/>
            <a:t>Research engineers</a:t>
          </a:r>
        </a:p>
      </dgm:t>
    </dgm:pt>
    <dgm:pt modelId="{0D749A90-A1D2-4700-A252-1C12F354A7EC}" type="parTrans" cxnId="{879B3598-698C-4377-9B44-9172702C305D}">
      <dgm:prSet/>
      <dgm:spPr/>
      <dgm:t>
        <a:bodyPr/>
        <a:lstStyle/>
        <a:p>
          <a:endParaRPr lang="en-US"/>
        </a:p>
      </dgm:t>
    </dgm:pt>
    <dgm:pt modelId="{176BA793-2CEB-4AEB-9C56-81AC5FF4BA15}" type="sibTrans" cxnId="{879B3598-698C-4377-9B44-9172702C305D}">
      <dgm:prSet/>
      <dgm:spPr>
        <a:noFill/>
        <a:ln>
          <a:noFill/>
        </a:ln>
      </dgm:spPr>
      <dgm:t>
        <a:bodyPr/>
        <a:lstStyle/>
        <a:p>
          <a:endParaRPr lang="en-US"/>
        </a:p>
      </dgm:t>
    </dgm:pt>
    <dgm:pt modelId="{B7E67484-9555-4144-BA9A-D6020E5BC2AC}">
      <dgm:prSet custT="1"/>
      <dgm:spPr/>
      <dgm:t>
        <a:bodyPr/>
        <a:lstStyle/>
        <a:p>
          <a:r>
            <a:rPr lang="en-US" sz="1050"/>
            <a:t>Research scientists</a:t>
          </a:r>
        </a:p>
      </dgm:t>
    </dgm:pt>
    <dgm:pt modelId="{14C0A728-F46D-4D1A-A294-8A301D18EEA2}" type="parTrans" cxnId="{3FD971B9-E70C-4D39-8225-B3BEBA53D0B2}">
      <dgm:prSet/>
      <dgm:spPr/>
      <dgm:t>
        <a:bodyPr/>
        <a:lstStyle/>
        <a:p>
          <a:endParaRPr lang="en-US"/>
        </a:p>
      </dgm:t>
    </dgm:pt>
    <dgm:pt modelId="{71D5C2BB-9463-47D8-B7F6-96DE94E38D98}" type="sibTrans" cxnId="{3FD971B9-E70C-4D39-8225-B3BEBA53D0B2}">
      <dgm:prSet/>
      <dgm:spPr>
        <a:noFill/>
        <a:ln>
          <a:noFill/>
        </a:ln>
      </dgm:spPr>
      <dgm:t>
        <a:bodyPr/>
        <a:lstStyle/>
        <a:p>
          <a:endParaRPr lang="en-US"/>
        </a:p>
      </dgm:t>
    </dgm:pt>
    <dgm:pt modelId="{028EB0B4-EC06-4270-B881-4DFC5B8163AF}">
      <dgm:prSet custT="1"/>
      <dgm:spPr/>
      <dgm:t>
        <a:bodyPr/>
        <a:lstStyle/>
        <a:p>
          <a:r>
            <a:rPr lang="en-US" sz="1050"/>
            <a:t>Assistant dean, administration</a:t>
          </a:r>
        </a:p>
      </dgm:t>
    </dgm:pt>
    <dgm:pt modelId="{8E3AC8BE-EADD-4179-8056-E24C649B76AF}" type="sibTrans" cxnId="{8D5C4454-9228-40D7-B9B1-50EA5E1410E7}">
      <dgm:prSet/>
      <dgm:spPr>
        <a:noFill/>
        <a:ln>
          <a:noFill/>
        </a:ln>
      </dgm:spPr>
      <dgm:t>
        <a:bodyPr/>
        <a:lstStyle/>
        <a:p>
          <a:endParaRPr lang="en-US"/>
        </a:p>
      </dgm:t>
    </dgm:pt>
    <dgm:pt modelId="{C0907084-5F67-4BCB-8B50-1EB351EE063A}" type="parTrans" cxnId="{8D5C4454-9228-40D7-B9B1-50EA5E1410E7}">
      <dgm:prSet/>
      <dgm:spPr/>
      <dgm:t>
        <a:bodyPr/>
        <a:lstStyle/>
        <a:p>
          <a:endParaRPr lang="en-US"/>
        </a:p>
      </dgm:t>
    </dgm:pt>
    <dgm:pt modelId="{44CBB975-B75D-4119-AC74-00F3849E8D07}" type="pres">
      <dgm:prSet presAssocID="{BA2B4355-DF42-4D24-BF2A-36691718BBA1}" presName="hierChild1" presStyleCnt="0">
        <dgm:presLayoutVars>
          <dgm:orgChart val="1"/>
          <dgm:chPref val="1"/>
          <dgm:dir/>
          <dgm:animOne val="branch"/>
          <dgm:animLvl val="lvl"/>
          <dgm:resizeHandles/>
        </dgm:presLayoutVars>
      </dgm:prSet>
      <dgm:spPr/>
      <dgm:t>
        <a:bodyPr/>
        <a:lstStyle/>
        <a:p>
          <a:endParaRPr lang="en-GB"/>
        </a:p>
      </dgm:t>
    </dgm:pt>
    <dgm:pt modelId="{8F61D120-0241-4CA9-B391-98CA876F64F0}" type="pres">
      <dgm:prSet presAssocID="{044DDFDD-FF33-485D-A133-92F268D5241B}" presName="hierRoot1" presStyleCnt="0">
        <dgm:presLayoutVars>
          <dgm:hierBranch val="init"/>
        </dgm:presLayoutVars>
      </dgm:prSet>
      <dgm:spPr/>
    </dgm:pt>
    <dgm:pt modelId="{18396304-6066-4F95-A7E8-4145EA67D8DE}" type="pres">
      <dgm:prSet presAssocID="{044DDFDD-FF33-485D-A133-92F268D5241B}" presName="rootComposite1" presStyleCnt="0"/>
      <dgm:spPr/>
    </dgm:pt>
    <dgm:pt modelId="{D1868608-ECD9-4CF5-9839-B7501DC5EBB5}" type="pres">
      <dgm:prSet presAssocID="{044DDFDD-FF33-485D-A133-92F268D5241B}" presName="rootText1" presStyleLbl="node0" presStyleIdx="0" presStyleCnt="1" custScaleY="272985" custLinFactX="-100000" custLinFactNeighborX="-132105" custLinFactNeighborY="6117">
        <dgm:presLayoutVars>
          <dgm:chMax/>
          <dgm:chPref val="3"/>
        </dgm:presLayoutVars>
      </dgm:prSet>
      <dgm:spPr/>
      <dgm:t>
        <a:bodyPr/>
        <a:lstStyle/>
        <a:p>
          <a:endParaRPr lang="en-GB"/>
        </a:p>
      </dgm:t>
    </dgm:pt>
    <dgm:pt modelId="{27403AF1-F1E9-463B-9259-53D033850813}" type="pres">
      <dgm:prSet presAssocID="{044DDFDD-FF33-485D-A133-92F268D5241B}" presName="titleText1" presStyleLbl="fgAcc0" presStyleIdx="0" presStyleCnt="1">
        <dgm:presLayoutVars>
          <dgm:chMax val="0"/>
          <dgm:chPref val="0"/>
        </dgm:presLayoutVars>
      </dgm:prSet>
      <dgm:spPr/>
      <dgm:t>
        <a:bodyPr/>
        <a:lstStyle/>
        <a:p>
          <a:endParaRPr lang="en-GB"/>
        </a:p>
      </dgm:t>
    </dgm:pt>
    <dgm:pt modelId="{A43F4548-6F20-44F5-8BBB-C34E917BE31D}" type="pres">
      <dgm:prSet presAssocID="{044DDFDD-FF33-485D-A133-92F268D5241B}" presName="rootConnector1" presStyleLbl="node1" presStyleIdx="0" presStyleCnt="13"/>
      <dgm:spPr/>
      <dgm:t>
        <a:bodyPr/>
        <a:lstStyle/>
        <a:p>
          <a:endParaRPr lang="en-GB"/>
        </a:p>
      </dgm:t>
    </dgm:pt>
    <dgm:pt modelId="{DF3CDDCE-BE96-4050-AAB7-8537527C1B48}" type="pres">
      <dgm:prSet presAssocID="{044DDFDD-FF33-485D-A133-92F268D5241B}" presName="hierChild2" presStyleCnt="0"/>
      <dgm:spPr/>
    </dgm:pt>
    <dgm:pt modelId="{D3CF11B9-7C40-4FB5-A17A-F14EE65FADCC}" type="pres">
      <dgm:prSet presAssocID="{60B0EB0D-3316-4EE8-8897-48D84FF71B4A}" presName="Name37" presStyleLbl="parChTrans1D2" presStyleIdx="0" presStyleCnt="3"/>
      <dgm:spPr/>
      <dgm:t>
        <a:bodyPr/>
        <a:lstStyle/>
        <a:p>
          <a:endParaRPr lang="en-GB"/>
        </a:p>
      </dgm:t>
    </dgm:pt>
    <dgm:pt modelId="{31B29D1B-BC24-410A-8E49-8E2B992118EF}" type="pres">
      <dgm:prSet presAssocID="{2114FCD8-CAF3-49E0-A6D2-BAE9CC7B30B1}" presName="hierRoot2" presStyleCnt="0">
        <dgm:presLayoutVars>
          <dgm:hierBranch val="init"/>
        </dgm:presLayoutVars>
      </dgm:prSet>
      <dgm:spPr/>
    </dgm:pt>
    <dgm:pt modelId="{53F5DE54-9A55-488B-9A16-F7B3338366F5}" type="pres">
      <dgm:prSet presAssocID="{2114FCD8-CAF3-49E0-A6D2-BAE9CC7B30B1}" presName="rootComposite" presStyleCnt="0"/>
      <dgm:spPr/>
    </dgm:pt>
    <dgm:pt modelId="{6DEE6078-F436-4862-BB6A-A4CE3B2A60C4}" type="pres">
      <dgm:prSet presAssocID="{2114FCD8-CAF3-49E0-A6D2-BAE9CC7B30B1}" presName="rootText" presStyleLbl="node1" presStyleIdx="0" presStyleCnt="13" custScaleY="272985" custLinFactNeighborX="-97790" custLinFactNeighborY="-4551">
        <dgm:presLayoutVars>
          <dgm:chMax/>
          <dgm:chPref val="3"/>
        </dgm:presLayoutVars>
      </dgm:prSet>
      <dgm:spPr/>
      <dgm:t>
        <a:bodyPr/>
        <a:lstStyle/>
        <a:p>
          <a:endParaRPr lang="en-GB"/>
        </a:p>
      </dgm:t>
    </dgm:pt>
    <dgm:pt modelId="{CFD772D5-21F5-425A-A258-D5E46D3362FF}" type="pres">
      <dgm:prSet presAssocID="{2114FCD8-CAF3-49E0-A6D2-BAE9CC7B30B1}" presName="titleText2" presStyleLbl="fgAcc1" presStyleIdx="0" presStyleCnt="13">
        <dgm:presLayoutVars>
          <dgm:chMax val="0"/>
          <dgm:chPref val="0"/>
        </dgm:presLayoutVars>
      </dgm:prSet>
      <dgm:spPr/>
      <dgm:t>
        <a:bodyPr/>
        <a:lstStyle/>
        <a:p>
          <a:endParaRPr lang="en-GB"/>
        </a:p>
      </dgm:t>
    </dgm:pt>
    <dgm:pt modelId="{F5E80FE8-65B3-46FB-B7A2-7E6AE62265BE}" type="pres">
      <dgm:prSet presAssocID="{2114FCD8-CAF3-49E0-A6D2-BAE9CC7B30B1}" presName="rootConnector" presStyleLbl="node2" presStyleIdx="0" presStyleCnt="0"/>
      <dgm:spPr/>
      <dgm:t>
        <a:bodyPr/>
        <a:lstStyle/>
        <a:p>
          <a:endParaRPr lang="en-GB"/>
        </a:p>
      </dgm:t>
    </dgm:pt>
    <dgm:pt modelId="{BBD939C4-99A3-4306-8B99-FE47DE775160}" type="pres">
      <dgm:prSet presAssocID="{2114FCD8-CAF3-49E0-A6D2-BAE9CC7B30B1}" presName="hierChild4" presStyleCnt="0"/>
      <dgm:spPr/>
    </dgm:pt>
    <dgm:pt modelId="{09814480-91BC-4377-BD96-E6AD0DA1C105}" type="pres">
      <dgm:prSet presAssocID="{FCD40DE5-CCD6-4EFC-B525-060547A21040}" presName="Name37" presStyleLbl="parChTrans1D3" presStyleIdx="0" presStyleCnt="5"/>
      <dgm:spPr/>
      <dgm:t>
        <a:bodyPr/>
        <a:lstStyle/>
        <a:p>
          <a:endParaRPr lang="en-GB"/>
        </a:p>
      </dgm:t>
    </dgm:pt>
    <dgm:pt modelId="{3DBFA0FF-8055-49C8-B667-576665DD97BB}" type="pres">
      <dgm:prSet presAssocID="{EF3587AB-5783-4987-8FFB-FA279C27E376}" presName="hierRoot2" presStyleCnt="0">
        <dgm:presLayoutVars>
          <dgm:hierBranch val="init"/>
        </dgm:presLayoutVars>
      </dgm:prSet>
      <dgm:spPr/>
    </dgm:pt>
    <dgm:pt modelId="{03286C8F-39D0-4D59-BE2F-123FA8B88E61}" type="pres">
      <dgm:prSet presAssocID="{EF3587AB-5783-4987-8FFB-FA279C27E376}" presName="rootComposite" presStyleCnt="0"/>
      <dgm:spPr/>
    </dgm:pt>
    <dgm:pt modelId="{3F99A1E6-CF8B-4B0F-9AB8-586CF892F02B}" type="pres">
      <dgm:prSet presAssocID="{EF3587AB-5783-4987-8FFB-FA279C27E376}" presName="rootText" presStyleLbl="node1" presStyleIdx="1" presStyleCnt="13" custScaleY="272985">
        <dgm:presLayoutVars>
          <dgm:chMax/>
          <dgm:chPref val="3"/>
        </dgm:presLayoutVars>
      </dgm:prSet>
      <dgm:spPr/>
      <dgm:t>
        <a:bodyPr/>
        <a:lstStyle/>
        <a:p>
          <a:endParaRPr lang="en-GB"/>
        </a:p>
      </dgm:t>
    </dgm:pt>
    <dgm:pt modelId="{744986CE-04B0-4897-86ED-1386985A1C38}" type="pres">
      <dgm:prSet presAssocID="{EF3587AB-5783-4987-8FFB-FA279C27E376}" presName="titleText2" presStyleLbl="fgAcc1" presStyleIdx="1" presStyleCnt="13">
        <dgm:presLayoutVars>
          <dgm:chMax val="0"/>
          <dgm:chPref val="0"/>
        </dgm:presLayoutVars>
      </dgm:prSet>
      <dgm:spPr/>
      <dgm:t>
        <a:bodyPr/>
        <a:lstStyle/>
        <a:p>
          <a:endParaRPr lang="en-GB"/>
        </a:p>
      </dgm:t>
    </dgm:pt>
    <dgm:pt modelId="{88CE2A4A-3216-4586-8B79-58DCEB5DC3BB}" type="pres">
      <dgm:prSet presAssocID="{EF3587AB-5783-4987-8FFB-FA279C27E376}" presName="rootConnector" presStyleLbl="node3" presStyleIdx="0" presStyleCnt="0"/>
      <dgm:spPr/>
      <dgm:t>
        <a:bodyPr/>
        <a:lstStyle/>
        <a:p>
          <a:endParaRPr lang="en-GB"/>
        </a:p>
      </dgm:t>
    </dgm:pt>
    <dgm:pt modelId="{B912621B-C161-4C84-8D16-AB66E63E0ABA}" type="pres">
      <dgm:prSet presAssocID="{EF3587AB-5783-4987-8FFB-FA279C27E376}" presName="hierChild4" presStyleCnt="0"/>
      <dgm:spPr/>
    </dgm:pt>
    <dgm:pt modelId="{913A5EFA-0342-4B7A-AEFC-BE1ED453BFFC}" type="pres">
      <dgm:prSet presAssocID="{EF3587AB-5783-4987-8FFB-FA279C27E376}" presName="hierChild5" presStyleCnt="0"/>
      <dgm:spPr/>
    </dgm:pt>
    <dgm:pt modelId="{FA47BB16-99AE-4D98-A0C5-7B8EAB85C66C}" type="pres">
      <dgm:prSet presAssocID="{041FF377-81AF-4F38-9CB5-9C25D15F8597}" presName="Name37" presStyleLbl="parChTrans1D3" presStyleIdx="1" presStyleCnt="5"/>
      <dgm:spPr/>
      <dgm:t>
        <a:bodyPr/>
        <a:lstStyle/>
        <a:p>
          <a:endParaRPr lang="en-GB"/>
        </a:p>
      </dgm:t>
    </dgm:pt>
    <dgm:pt modelId="{FDA47CA7-D0C7-4451-BFE5-3C364292922E}" type="pres">
      <dgm:prSet presAssocID="{FFCA0C64-5511-4FA0-9AAF-427EBB81563E}" presName="hierRoot2" presStyleCnt="0">
        <dgm:presLayoutVars>
          <dgm:hierBranch val="init"/>
        </dgm:presLayoutVars>
      </dgm:prSet>
      <dgm:spPr/>
    </dgm:pt>
    <dgm:pt modelId="{6D38190B-13EB-4E4F-B1A9-D7715ECC2ECF}" type="pres">
      <dgm:prSet presAssocID="{FFCA0C64-5511-4FA0-9AAF-427EBB81563E}" presName="rootComposite" presStyleCnt="0"/>
      <dgm:spPr/>
    </dgm:pt>
    <dgm:pt modelId="{A9C0670F-C42E-4EE1-9551-C1B66013AB06}" type="pres">
      <dgm:prSet presAssocID="{FFCA0C64-5511-4FA0-9AAF-427EBB81563E}" presName="rootText" presStyleLbl="node1" presStyleIdx="2" presStyleCnt="13" custScaleY="272985">
        <dgm:presLayoutVars>
          <dgm:chMax/>
          <dgm:chPref val="3"/>
        </dgm:presLayoutVars>
      </dgm:prSet>
      <dgm:spPr/>
      <dgm:t>
        <a:bodyPr/>
        <a:lstStyle/>
        <a:p>
          <a:endParaRPr lang="en-GB"/>
        </a:p>
      </dgm:t>
    </dgm:pt>
    <dgm:pt modelId="{8FC38179-52FF-4B69-9CAC-04EBC67D5F9C}" type="pres">
      <dgm:prSet presAssocID="{FFCA0C64-5511-4FA0-9AAF-427EBB81563E}" presName="titleText2" presStyleLbl="fgAcc1" presStyleIdx="2" presStyleCnt="13">
        <dgm:presLayoutVars>
          <dgm:chMax val="0"/>
          <dgm:chPref val="0"/>
        </dgm:presLayoutVars>
      </dgm:prSet>
      <dgm:spPr/>
      <dgm:t>
        <a:bodyPr/>
        <a:lstStyle/>
        <a:p>
          <a:endParaRPr lang="en-GB"/>
        </a:p>
      </dgm:t>
    </dgm:pt>
    <dgm:pt modelId="{8B92E294-AACC-43B8-9677-FF5107F71497}" type="pres">
      <dgm:prSet presAssocID="{FFCA0C64-5511-4FA0-9AAF-427EBB81563E}" presName="rootConnector" presStyleLbl="node3" presStyleIdx="0" presStyleCnt="0"/>
      <dgm:spPr/>
      <dgm:t>
        <a:bodyPr/>
        <a:lstStyle/>
        <a:p>
          <a:endParaRPr lang="en-GB"/>
        </a:p>
      </dgm:t>
    </dgm:pt>
    <dgm:pt modelId="{DEC73598-15E2-482F-8516-5F20C1157F58}" type="pres">
      <dgm:prSet presAssocID="{FFCA0C64-5511-4FA0-9AAF-427EBB81563E}" presName="hierChild4" presStyleCnt="0"/>
      <dgm:spPr/>
    </dgm:pt>
    <dgm:pt modelId="{DC842F12-FC5E-4969-AE45-11E809DB7A49}" type="pres">
      <dgm:prSet presAssocID="{14C0A728-F46D-4D1A-A294-8A301D18EEA2}" presName="Name37" presStyleLbl="parChTrans1D4" presStyleIdx="0" presStyleCnt="5"/>
      <dgm:spPr/>
      <dgm:t>
        <a:bodyPr/>
        <a:lstStyle/>
        <a:p>
          <a:endParaRPr lang="en-GB"/>
        </a:p>
      </dgm:t>
    </dgm:pt>
    <dgm:pt modelId="{2DB0CE34-EA17-4E2F-BC93-9CC9B14F477D}" type="pres">
      <dgm:prSet presAssocID="{B7E67484-9555-4144-BA9A-D6020E5BC2AC}" presName="hierRoot2" presStyleCnt="0">
        <dgm:presLayoutVars>
          <dgm:hierBranch val="init"/>
        </dgm:presLayoutVars>
      </dgm:prSet>
      <dgm:spPr/>
    </dgm:pt>
    <dgm:pt modelId="{9532EAE5-B4F7-465F-871A-B41A1E55083A}" type="pres">
      <dgm:prSet presAssocID="{B7E67484-9555-4144-BA9A-D6020E5BC2AC}" presName="rootComposite" presStyleCnt="0"/>
      <dgm:spPr/>
    </dgm:pt>
    <dgm:pt modelId="{AA0ED020-A80C-4F92-B82A-7DF9C90CAD38}" type="pres">
      <dgm:prSet presAssocID="{B7E67484-9555-4144-BA9A-D6020E5BC2AC}" presName="rootText" presStyleLbl="node1" presStyleIdx="3" presStyleCnt="13" custScaleY="272985">
        <dgm:presLayoutVars>
          <dgm:chMax/>
          <dgm:chPref val="3"/>
        </dgm:presLayoutVars>
      </dgm:prSet>
      <dgm:spPr/>
      <dgm:t>
        <a:bodyPr/>
        <a:lstStyle/>
        <a:p>
          <a:endParaRPr lang="en-GB"/>
        </a:p>
      </dgm:t>
    </dgm:pt>
    <dgm:pt modelId="{47DD8302-3D53-4F4B-97F2-FF4C38E713FD}" type="pres">
      <dgm:prSet presAssocID="{B7E67484-9555-4144-BA9A-D6020E5BC2AC}" presName="titleText2" presStyleLbl="fgAcc1" presStyleIdx="3" presStyleCnt="13">
        <dgm:presLayoutVars>
          <dgm:chMax val="0"/>
          <dgm:chPref val="0"/>
        </dgm:presLayoutVars>
      </dgm:prSet>
      <dgm:spPr/>
      <dgm:t>
        <a:bodyPr/>
        <a:lstStyle/>
        <a:p>
          <a:endParaRPr lang="en-GB"/>
        </a:p>
      </dgm:t>
    </dgm:pt>
    <dgm:pt modelId="{BCFB987A-40DB-4086-B2D5-0E8920B3B37C}" type="pres">
      <dgm:prSet presAssocID="{B7E67484-9555-4144-BA9A-D6020E5BC2AC}" presName="rootConnector" presStyleLbl="node4" presStyleIdx="0" presStyleCnt="0"/>
      <dgm:spPr/>
      <dgm:t>
        <a:bodyPr/>
        <a:lstStyle/>
        <a:p>
          <a:endParaRPr lang="en-GB"/>
        </a:p>
      </dgm:t>
    </dgm:pt>
    <dgm:pt modelId="{C7884283-6437-47A6-A9CD-FF9AFA07F895}" type="pres">
      <dgm:prSet presAssocID="{B7E67484-9555-4144-BA9A-D6020E5BC2AC}" presName="hierChild4" presStyleCnt="0"/>
      <dgm:spPr/>
    </dgm:pt>
    <dgm:pt modelId="{F7196BAE-FE32-4A88-8A10-D69ADB03A3F7}" type="pres">
      <dgm:prSet presAssocID="{B7E67484-9555-4144-BA9A-D6020E5BC2AC}" presName="hierChild5" presStyleCnt="0"/>
      <dgm:spPr/>
    </dgm:pt>
    <dgm:pt modelId="{A6BAFB0A-45D4-4966-BF69-A73D5BD1AB5A}" type="pres">
      <dgm:prSet presAssocID="{461D4C4D-AD90-4500-B818-76C14C381A1F}" presName="Name37" presStyleLbl="parChTrans1D4" presStyleIdx="1" presStyleCnt="5"/>
      <dgm:spPr/>
      <dgm:t>
        <a:bodyPr/>
        <a:lstStyle/>
        <a:p>
          <a:endParaRPr lang="en-GB"/>
        </a:p>
      </dgm:t>
    </dgm:pt>
    <dgm:pt modelId="{DBAF0761-9682-4082-80C8-6B726BD5CD73}" type="pres">
      <dgm:prSet presAssocID="{A82B4682-92AB-4EAF-9F52-D6ADBD62B15F}" presName="hierRoot2" presStyleCnt="0">
        <dgm:presLayoutVars>
          <dgm:hierBranch val="init"/>
        </dgm:presLayoutVars>
      </dgm:prSet>
      <dgm:spPr/>
    </dgm:pt>
    <dgm:pt modelId="{FD951683-8770-4A73-8B06-5D1B59A441D0}" type="pres">
      <dgm:prSet presAssocID="{A82B4682-92AB-4EAF-9F52-D6ADBD62B15F}" presName="rootComposite" presStyleCnt="0"/>
      <dgm:spPr/>
    </dgm:pt>
    <dgm:pt modelId="{6D54CC7A-63E6-4435-B6F7-9F9893349ABF}" type="pres">
      <dgm:prSet presAssocID="{A82B4682-92AB-4EAF-9F52-D6ADBD62B15F}" presName="rootText" presStyleLbl="node1" presStyleIdx="4" presStyleCnt="13" custScaleY="272985">
        <dgm:presLayoutVars>
          <dgm:chMax/>
          <dgm:chPref val="3"/>
        </dgm:presLayoutVars>
      </dgm:prSet>
      <dgm:spPr/>
      <dgm:t>
        <a:bodyPr/>
        <a:lstStyle/>
        <a:p>
          <a:endParaRPr lang="en-GB"/>
        </a:p>
      </dgm:t>
    </dgm:pt>
    <dgm:pt modelId="{530EF859-6D1C-4424-929D-02560173870B}" type="pres">
      <dgm:prSet presAssocID="{A82B4682-92AB-4EAF-9F52-D6ADBD62B15F}" presName="titleText2" presStyleLbl="fgAcc1" presStyleIdx="4" presStyleCnt="13">
        <dgm:presLayoutVars>
          <dgm:chMax val="0"/>
          <dgm:chPref val="0"/>
        </dgm:presLayoutVars>
      </dgm:prSet>
      <dgm:spPr/>
      <dgm:t>
        <a:bodyPr/>
        <a:lstStyle/>
        <a:p>
          <a:endParaRPr lang="en-GB"/>
        </a:p>
      </dgm:t>
    </dgm:pt>
    <dgm:pt modelId="{37C319F9-4D81-4EB3-89D4-CE897DC53640}" type="pres">
      <dgm:prSet presAssocID="{A82B4682-92AB-4EAF-9F52-D6ADBD62B15F}" presName="rootConnector" presStyleLbl="node4" presStyleIdx="0" presStyleCnt="0"/>
      <dgm:spPr/>
      <dgm:t>
        <a:bodyPr/>
        <a:lstStyle/>
        <a:p>
          <a:endParaRPr lang="en-GB"/>
        </a:p>
      </dgm:t>
    </dgm:pt>
    <dgm:pt modelId="{3AE4665B-496A-4A30-AE88-E51C89FC4A10}" type="pres">
      <dgm:prSet presAssocID="{A82B4682-92AB-4EAF-9F52-D6ADBD62B15F}" presName="hierChild4" presStyleCnt="0"/>
      <dgm:spPr/>
    </dgm:pt>
    <dgm:pt modelId="{CB498958-8CC2-4086-B9B2-E3A9FB00E816}" type="pres">
      <dgm:prSet presAssocID="{A82B4682-92AB-4EAF-9F52-D6ADBD62B15F}" presName="hierChild5" presStyleCnt="0"/>
      <dgm:spPr/>
    </dgm:pt>
    <dgm:pt modelId="{E731C718-CBE8-489F-B9A6-5BBA2005D038}" type="pres">
      <dgm:prSet presAssocID="{F7566D57-1E46-4349-95BC-1C438C96A44A}" presName="Name37" presStyleLbl="parChTrans1D4" presStyleIdx="2" presStyleCnt="5"/>
      <dgm:spPr/>
      <dgm:t>
        <a:bodyPr/>
        <a:lstStyle/>
        <a:p>
          <a:endParaRPr lang="en-GB"/>
        </a:p>
      </dgm:t>
    </dgm:pt>
    <dgm:pt modelId="{A2B84E19-4D4B-4743-9898-5FA28D4A2EFA}" type="pres">
      <dgm:prSet presAssocID="{9C1D1EB8-52C0-4ADC-9192-A323D3A4C29D}" presName="hierRoot2" presStyleCnt="0">
        <dgm:presLayoutVars>
          <dgm:hierBranch val="init"/>
        </dgm:presLayoutVars>
      </dgm:prSet>
      <dgm:spPr/>
    </dgm:pt>
    <dgm:pt modelId="{2716F932-BFA7-41F0-8CB7-A8FD8555207B}" type="pres">
      <dgm:prSet presAssocID="{9C1D1EB8-52C0-4ADC-9192-A323D3A4C29D}" presName="rootComposite" presStyleCnt="0"/>
      <dgm:spPr/>
    </dgm:pt>
    <dgm:pt modelId="{E5C3A886-9250-4AE9-AE4D-0A3F6055DF55}" type="pres">
      <dgm:prSet presAssocID="{9C1D1EB8-52C0-4ADC-9192-A323D3A4C29D}" presName="rootText" presStyleLbl="node1" presStyleIdx="5" presStyleCnt="13" custScaleY="272985">
        <dgm:presLayoutVars>
          <dgm:chMax/>
          <dgm:chPref val="3"/>
        </dgm:presLayoutVars>
      </dgm:prSet>
      <dgm:spPr/>
      <dgm:t>
        <a:bodyPr/>
        <a:lstStyle/>
        <a:p>
          <a:endParaRPr lang="en-GB"/>
        </a:p>
      </dgm:t>
    </dgm:pt>
    <dgm:pt modelId="{85E9736E-D8B5-4E69-895B-5044EA506632}" type="pres">
      <dgm:prSet presAssocID="{9C1D1EB8-52C0-4ADC-9192-A323D3A4C29D}" presName="titleText2" presStyleLbl="fgAcc1" presStyleIdx="5" presStyleCnt="13">
        <dgm:presLayoutVars>
          <dgm:chMax val="0"/>
          <dgm:chPref val="0"/>
        </dgm:presLayoutVars>
      </dgm:prSet>
      <dgm:spPr/>
      <dgm:t>
        <a:bodyPr/>
        <a:lstStyle/>
        <a:p>
          <a:endParaRPr lang="en-GB"/>
        </a:p>
      </dgm:t>
    </dgm:pt>
    <dgm:pt modelId="{1B02B74F-6CA8-455F-B9FD-00FE8202E2D6}" type="pres">
      <dgm:prSet presAssocID="{9C1D1EB8-52C0-4ADC-9192-A323D3A4C29D}" presName="rootConnector" presStyleLbl="node4" presStyleIdx="0" presStyleCnt="0"/>
      <dgm:spPr/>
      <dgm:t>
        <a:bodyPr/>
        <a:lstStyle/>
        <a:p>
          <a:endParaRPr lang="en-GB"/>
        </a:p>
      </dgm:t>
    </dgm:pt>
    <dgm:pt modelId="{44A1D990-1EA5-4FA3-92EB-FF188038F062}" type="pres">
      <dgm:prSet presAssocID="{9C1D1EB8-52C0-4ADC-9192-A323D3A4C29D}" presName="hierChild4" presStyleCnt="0"/>
      <dgm:spPr/>
    </dgm:pt>
    <dgm:pt modelId="{55DCD513-AE91-4F65-84D6-16FBD60CAF80}" type="pres">
      <dgm:prSet presAssocID="{9C1D1EB8-52C0-4ADC-9192-A323D3A4C29D}" presName="hierChild5" presStyleCnt="0"/>
      <dgm:spPr/>
    </dgm:pt>
    <dgm:pt modelId="{2A0D647C-29D9-45A8-8530-FE5A0B28FF02}" type="pres">
      <dgm:prSet presAssocID="{0D749A90-A1D2-4700-A252-1C12F354A7EC}" presName="Name37" presStyleLbl="parChTrans1D4" presStyleIdx="3" presStyleCnt="5"/>
      <dgm:spPr/>
      <dgm:t>
        <a:bodyPr/>
        <a:lstStyle/>
        <a:p>
          <a:endParaRPr lang="en-GB"/>
        </a:p>
      </dgm:t>
    </dgm:pt>
    <dgm:pt modelId="{9741FE8D-52EE-4F25-B006-B9AC73B319D8}" type="pres">
      <dgm:prSet presAssocID="{DDACFE6A-7C52-49F4-9BEF-0DC24B7C2F2A}" presName="hierRoot2" presStyleCnt="0">
        <dgm:presLayoutVars>
          <dgm:hierBranch val="init"/>
        </dgm:presLayoutVars>
      </dgm:prSet>
      <dgm:spPr/>
    </dgm:pt>
    <dgm:pt modelId="{35321C57-D46D-4CDE-9B82-188AE154467D}" type="pres">
      <dgm:prSet presAssocID="{DDACFE6A-7C52-49F4-9BEF-0DC24B7C2F2A}" presName="rootComposite" presStyleCnt="0"/>
      <dgm:spPr/>
    </dgm:pt>
    <dgm:pt modelId="{E58C4139-2123-48FF-A3BC-CBF761C213AC}" type="pres">
      <dgm:prSet presAssocID="{DDACFE6A-7C52-49F4-9BEF-0DC24B7C2F2A}" presName="rootText" presStyleLbl="node1" presStyleIdx="6" presStyleCnt="13" custScaleY="272985">
        <dgm:presLayoutVars>
          <dgm:chMax/>
          <dgm:chPref val="3"/>
        </dgm:presLayoutVars>
      </dgm:prSet>
      <dgm:spPr/>
      <dgm:t>
        <a:bodyPr/>
        <a:lstStyle/>
        <a:p>
          <a:endParaRPr lang="en-GB"/>
        </a:p>
      </dgm:t>
    </dgm:pt>
    <dgm:pt modelId="{4924D1E4-4C99-4D35-8F63-FD18BBC970AD}" type="pres">
      <dgm:prSet presAssocID="{DDACFE6A-7C52-49F4-9BEF-0DC24B7C2F2A}" presName="titleText2" presStyleLbl="fgAcc1" presStyleIdx="6" presStyleCnt="13">
        <dgm:presLayoutVars>
          <dgm:chMax val="0"/>
          <dgm:chPref val="0"/>
        </dgm:presLayoutVars>
      </dgm:prSet>
      <dgm:spPr/>
      <dgm:t>
        <a:bodyPr/>
        <a:lstStyle/>
        <a:p>
          <a:endParaRPr lang="en-GB"/>
        </a:p>
      </dgm:t>
    </dgm:pt>
    <dgm:pt modelId="{FB44B166-AB6A-47C7-BBB4-4511D3EE7ECB}" type="pres">
      <dgm:prSet presAssocID="{DDACFE6A-7C52-49F4-9BEF-0DC24B7C2F2A}" presName="rootConnector" presStyleLbl="node4" presStyleIdx="0" presStyleCnt="0"/>
      <dgm:spPr/>
      <dgm:t>
        <a:bodyPr/>
        <a:lstStyle/>
        <a:p>
          <a:endParaRPr lang="en-GB"/>
        </a:p>
      </dgm:t>
    </dgm:pt>
    <dgm:pt modelId="{83E58B3D-AAA3-40EA-AB6B-D023AFD506EA}" type="pres">
      <dgm:prSet presAssocID="{DDACFE6A-7C52-49F4-9BEF-0DC24B7C2F2A}" presName="hierChild4" presStyleCnt="0"/>
      <dgm:spPr/>
    </dgm:pt>
    <dgm:pt modelId="{FC2F991B-B529-4E09-A35E-F173F81FC3FB}" type="pres">
      <dgm:prSet presAssocID="{DDACFE6A-7C52-49F4-9BEF-0DC24B7C2F2A}" presName="hierChild5" presStyleCnt="0"/>
      <dgm:spPr/>
    </dgm:pt>
    <dgm:pt modelId="{D553C22D-AC09-447E-B630-303F4F400769}" type="pres">
      <dgm:prSet presAssocID="{26D36A16-C585-456A-9833-D0D2C1433939}" presName="Name37" presStyleLbl="parChTrans1D4" presStyleIdx="4" presStyleCnt="5"/>
      <dgm:spPr/>
      <dgm:t>
        <a:bodyPr/>
        <a:lstStyle/>
        <a:p>
          <a:endParaRPr lang="en-GB"/>
        </a:p>
      </dgm:t>
    </dgm:pt>
    <dgm:pt modelId="{95F2CD46-D3F1-4719-89A4-41968F1C709F}" type="pres">
      <dgm:prSet presAssocID="{CC14D730-393E-4E50-9F89-9612E734FF5A}" presName="hierRoot2" presStyleCnt="0">
        <dgm:presLayoutVars>
          <dgm:hierBranch val="init"/>
        </dgm:presLayoutVars>
      </dgm:prSet>
      <dgm:spPr/>
    </dgm:pt>
    <dgm:pt modelId="{9BF89473-EE7A-4591-BC4C-133ACDCF3A27}" type="pres">
      <dgm:prSet presAssocID="{CC14D730-393E-4E50-9F89-9612E734FF5A}" presName="rootComposite" presStyleCnt="0"/>
      <dgm:spPr/>
    </dgm:pt>
    <dgm:pt modelId="{23703A06-27CA-4991-95B6-8933E4CB14FF}" type="pres">
      <dgm:prSet presAssocID="{CC14D730-393E-4E50-9F89-9612E734FF5A}" presName="rootText" presStyleLbl="node1" presStyleIdx="7" presStyleCnt="13" custScaleY="272985">
        <dgm:presLayoutVars>
          <dgm:chMax/>
          <dgm:chPref val="3"/>
        </dgm:presLayoutVars>
      </dgm:prSet>
      <dgm:spPr/>
      <dgm:t>
        <a:bodyPr/>
        <a:lstStyle/>
        <a:p>
          <a:endParaRPr lang="en-GB"/>
        </a:p>
      </dgm:t>
    </dgm:pt>
    <dgm:pt modelId="{EC1DA9C4-9D2D-4983-9CA9-1C473D6EA8D4}" type="pres">
      <dgm:prSet presAssocID="{CC14D730-393E-4E50-9F89-9612E734FF5A}" presName="titleText2" presStyleLbl="fgAcc1" presStyleIdx="7" presStyleCnt="13">
        <dgm:presLayoutVars>
          <dgm:chMax val="0"/>
          <dgm:chPref val="0"/>
        </dgm:presLayoutVars>
      </dgm:prSet>
      <dgm:spPr/>
      <dgm:t>
        <a:bodyPr/>
        <a:lstStyle/>
        <a:p>
          <a:endParaRPr lang="en-GB"/>
        </a:p>
      </dgm:t>
    </dgm:pt>
    <dgm:pt modelId="{1FDE0EC2-6F6C-400D-8FD5-B17C7509D4F4}" type="pres">
      <dgm:prSet presAssocID="{CC14D730-393E-4E50-9F89-9612E734FF5A}" presName="rootConnector" presStyleLbl="node4" presStyleIdx="0" presStyleCnt="0"/>
      <dgm:spPr/>
      <dgm:t>
        <a:bodyPr/>
        <a:lstStyle/>
        <a:p>
          <a:endParaRPr lang="en-GB"/>
        </a:p>
      </dgm:t>
    </dgm:pt>
    <dgm:pt modelId="{5CBF454D-5E39-4BA8-B4A8-F8AF11E739B4}" type="pres">
      <dgm:prSet presAssocID="{CC14D730-393E-4E50-9F89-9612E734FF5A}" presName="hierChild4" presStyleCnt="0"/>
      <dgm:spPr/>
    </dgm:pt>
    <dgm:pt modelId="{2EAF71C5-D43A-43F1-809C-4178EFB69EAC}" type="pres">
      <dgm:prSet presAssocID="{CC14D730-393E-4E50-9F89-9612E734FF5A}" presName="hierChild5" presStyleCnt="0"/>
      <dgm:spPr/>
    </dgm:pt>
    <dgm:pt modelId="{A4772219-AA6F-4E7F-9FEF-F6E4173F66DB}" type="pres">
      <dgm:prSet presAssocID="{FFCA0C64-5511-4FA0-9AAF-427EBB81563E}" presName="hierChild5" presStyleCnt="0"/>
      <dgm:spPr/>
    </dgm:pt>
    <dgm:pt modelId="{17198F70-B984-4130-9EE6-4A90E11906FB}" type="pres">
      <dgm:prSet presAssocID="{C0907084-5F67-4BCB-8B50-1EB351EE063A}" presName="Name37" presStyleLbl="parChTrans1D3" presStyleIdx="2" presStyleCnt="5"/>
      <dgm:spPr/>
      <dgm:t>
        <a:bodyPr/>
        <a:lstStyle/>
        <a:p>
          <a:endParaRPr lang="en-GB"/>
        </a:p>
      </dgm:t>
    </dgm:pt>
    <dgm:pt modelId="{CF2499E5-5D4E-4E85-89DF-BDDCDD0F941E}" type="pres">
      <dgm:prSet presAssocID="{028EB0B4-EC06-4270-B881-4DFC5B8163AF}" presName="hierRoot2" presStyleCnt="0">
        <dgm:presLayoutVars>
          <dgm:hierBranch val="init"/>
        </dgm:presLayoutVars>
      </dgm:prSet>
      <dgm:spPr/>
    </dgm:pt>
    <dgm:pt modelId="{51BC84A2-B285-43BA-AD05-BBC1878DE73C}" type="pres">
      <dgm:prSet presAssocID="{028EB0B4-EC06-4270-B881-4DFC5B8163AF}" presName="rootComposite" presStyleCnt="0"/>
      <dgm:spPr/>
    </dgm:pt>
    <dgm:pt modelId="{C6B57875-88B3-4F52-907E-CE14FC6AC44D}" type="pres">
      <dgm:prSet presAssocID="{028EB0B4-EC06-4270-B881-4DFC5B8163AF}" presName="rootText" presStyleLbl="node1" presStyleIdx="8" presStyleCnt="13" custScaleY="272985">
        <dgm:presLayoutVars>
          <dgm:chMax/>
          <dgm:chPref val="3"/>
        </dgm:presLayoutVars>
      </dgm:prSet>
      <dgm:spPr/>
      <dgm:t>
        <a:bodyPr/>
        <a:lstStyle/>
        <a:p>
          <a:endParaRPr lang="en-GB"/>
        </a:p>
      </dgm:t>
    </dgm:pt>
    <dgm:pt modelId="{E6A8C468-5BFA-46F2-82FC-51C55414C01A}" type="pres">
      <dgm:prSet presAssocID="{028EB0B4-EC06-4270-B881-4DFC5B8163AF}" presName="titleText2" presStyleLbl="fgAcc1" presStyleIdx="8" presStyleCnt="13">
        <dgm:presLayoutVars>
          <dgm:chMax val="0"/>
          <dgm:chPref val="0"/>
        </dgm:presLayoutVars>
      </dgm:prSet>
      <dgm:spPr/>
      <dgm:t>
        <a:bodyPr/>
        <a:lstStyle/>
        <a:p>
          <a:endParaRPr lang="en-GB"/>
        </a:p>
      </dgm:t>
    </dgm:pt>
    <dgm:pt modelId="{23E46BAD-14B1-4884-AC25-DE3323DD487E}" type="pres">
      <dgm:prSet presAssocID="{028EB0B4-EC06-4270-B881-4DFC5B8163AF}" presName="rootConnector" presStyleLbl="node3" presStyleIdx="0" presStyleCnt="0"/>
      <dgm:spPr/>
      <dgm:t>
        <a:bodyPr/>
        <a:lstStyle/>
        <a:p>
          <a:endParaRPr lang="en-GB"/>
        </a:p>
      </dgm:t>
    </dgm:pt>
    <dgm:pt modelId="{E7990703-AB3E-4354-B6D4-F4B3F9DBAC48}" type="pres">
      <dgm:prSet presAssocID="{028EB0B4-EC06-4270-B881-4DFC5B8163AF}" presName="hierChild4" presStyleCnt="0"/>
      <dgm:spPr/>
    </dgm:pt>
    <dgm:pt modelId="{8B353B4E-D622-4E44-83F9-7EAC0E214EDD}" type="pres">
      <dgm:prSet presAssocID="{028EB0B4-EC06-4270-B881-4DFC5B8163AF}" presName="hierChild5" presStyleCnt="0"/>
      <dgm:spPr/>
    </dgm:pt>
    <dgm:pt modelId="{FDB64F10-A80C-4D7E-A39F-7002762EEA31}" type="pres">
      <dgm:prSet presAssocID="{C18306DD-5A5B-4461-983E-DF4A307803FB}" presName="Name37" presStyleLbl="parChTrans1D3" presStyleIdx="3" presStyleCnt="5"/>
      <dgm:spPr/>
      <dgm:t>
        <a:bodyPr/>
        <a:lstStyle/>
        <a:p>
          <a:endParaRPr lang="en-GB"/>
        </a:p>
      </dgm:t>
    </dgm:pt>
    <dgm:pt modelId="{74244273-45B0-456D-A083-BB05EDEA548F}" type="pres">
      <dgm:prSet presAssocID="{BBE1A433-3245-4B67-821D-A7181E6E490E}" presName="hierRoot2" presStyleCnt="0">
        <dgm:presLayoutVars>
          <dgm:hierBranch val="init"/>
        </dgm:presLayoutVars>
      </dgm:prSet>
      <dgm:spPr/>
    </dgm:pt>
    <dgm:pt modelId="{BA1ECD6F-2439-4052-A0AD-94D33B6435D2}" type="pres">
      <dgm:prSet presAssocID="{BBE1A433-3245-4B67-821D-A7181E6E490E}" presName="rootComposite" presStyleCnt="0"/>
      <dgm:spPr/>
    </dgm:pt>
    <dgm:pt modelId="{514ECA7D-8D73-4A43-A537-4B8C5BD295BA}" type="pres">
      <dgm:prSet presAssocID="{BBE1A433-3245-4B67-821D-A7181E6E490E}" presName="rootText" presStyleLbl="node1" presStyleIdx="9" presStyleCnt="13" custScaleY="272985">
        <dgm:presLayoutVars>
          <dgm:chMax/>
          <dgm:chPref val="3"/>
        </dgm:presLayoutVars>
      </dgm:prSet>
      <dgm:spPr/>
      <dgm:t>
        <a:bodyPr/>
        <a:lstStyle/>
        <a:p>
          <a:endParaRPr lang="en-GB"/>
        </a:p>
      </dgm:t>
    </dgm:pt>
    <dgm:pt modelId="{D56D1F73-277F-4C41-8C3A-23AB31E45498}" type="pres">
      <dgm:prSet presAssocID="{BBE1A433-3245-4B67-821D-A7181E6E490E}" presName="titleText2" presStyleLbl="fgAcc1" presStyleIdx="9" presStyleCnt="13">
        <dgm:presLayoutVars>
          <dgm:chMax val="0"/>
          <dgm:chPref val="0"/>
        </dgm:presLayoutVars>
      </dgm:prSet>
      <dgm:spPr/>
      <dgm:t>
        <a:bodyPr/>
        <a:lstStyle/>
        <a:p>
          <a:endParaRPr lang="en-GB"/>
        </a:p>
      </dgm:t>
    </dgm:pt>
    <dgm:pt modelId="{FB56EF94-A2AD-402E-914C-3C754BFDB821}" type="pres">
      <dgm:prSet presAssocID="{BBE1A433-3245-4B67-821D-A7181E6E490E}" presName="rootConnector" presStyleLbl="node3" presStyleIdx="0" presStyleCnt="0"/>
      <dgm:spPr/>
      <dgm:t>
        <a:bodyPr/>
        <a:lstStyle/>
        <a:p>
          <a:endParaRPr lang="en-GB"/>
        </a:p>
      </dgm:t>
    </dgm:pt>
    <dgm:pt modelId="{C7BBBB8C-82BC-4B76-9755-0447B9A7E7A2}" type="pres">
      <dgm:prSet presAssocID="{BBE1A433-3245-4B67-821D-A7181E6E490E}" presName="hierChild4" presStyleCnt="0"/>
      <dgm:spPr/>
    </dgm:pt>
    <dgm:pt modelId="{FA53A14D-3521-4548-B0A1-33527BB2B342}" type="pres">
      <dgm:prSet presAssocID="{BBE1A433-3245-4B67-821D-A7181E6E490E}" presName="hierChild5" presStyleCnt="0"/>
      <dgm:spPr/>
    </dgm:pt>
    <dgm:pt modelId="{778FD4F9-DB41-4540-94A9-84F1B2ED1259}" type="pres">
      <dgm:prSet presAssocID="{D0B7E36F-8170-4D38-888A-933CF73FC726}" presName="Name37" presStyleLbl="parChTrans1D3" presStyleIdx="4" presStyleCnt="5"/>
      <dgm:spPr/>
      <dgm:t>
        <a:bodyPr/>
        <a:lstStyle/>
        <a:p>
          <a:endParaRPr lang="en-GB"/>
        </a:p>
      </dgm:t>
    </dgm:pt>
    <dgm:pt modelId="{CC5ABD24-E540-49B2-83DD-28AB03AB11BB}" type="pres">
      <dgm:prSet presAssocID="{EE74DA16-D9E4-45D0-9F3B-59923830ED36}" presName="hierRoot2" presStyleCnt="0">
        <dgm:presLayoutVars>
          <dgm:hierBranch val="init"/>
        </dgm:presLayoutVars>
      </dgm:prSet>
      <dgm:spPr/>
    </dgm:pt>
    <dgm:pt modelId="{6DED1917-9FDD-4DCF-93A1-866A9497A1A4}" type="pres">
      <dgm:prSet presAssocID="{EE74DA16-D9E4-45D0-9F3B-59923830ED36}" presName="rootComposite" presStyleCnt="0"/>
      <dgm:spPr/>
    </dgm:pt>
    <dgm:pt modelId="{4C55A084-A683-49BF-BAE2-404F142C5F1B}" type="pres">
      <dgm:prSet presAssocID="{EE74DA16-D9E4-45D0-9F3B-59923830ED36}" presName="rootText" presStyleLbl="node1" presStyleIdx="10" presStyleCnt="13" custScaleY="272985">
        <dgm:presLayoutVars>
          <dgm:chMax/>
          <dgm:chPref val="3"/>
        </dgm:presLayoutVars>
      </dgm:prSet>
      <dgm:spPr/>
      <dgm:t>
        <a:bodyPr/>
        <a:lstStyle/>
        <a:p>
          <a:endParaRPr lang="en-GB"/>
        </a:p>
      </dgm:t>
    </dgm:pt>
    <dgm:pt modelId="{B29B0547-4A5A-4BC1-B742-67D01E791DEC}" type="pres">
      <dgm:prSet presAssocID="{EE74DA16-D9E4-45D0-9F3B-59923830ED36}" presName="titleText2" presStyleLbl="fgAcc1" presStyleIdx="10" presStyleCnt="13">
        <dgm:presLayoutVars>
          <dgm:chMax val="0"/>
          <dgm:chPref val="0"/>
        </dgm:presLayoutVars>
      </dgm:prSet>
      <dgm:spPr/>
      <dgm:t>
        <a:bodyPr/>
        <a:lstStyle/>
        <a:p>
          <a:endParaRPr lang="en-GB"/>
        </a:p>
      </dgm:t>
    </dgm:pt>
    <dgm:pt modelId="{3C968E56-231B-47B3-9110-AAC7DE9155F8}" type="pres">
      <dgm:prSet presAssocID="{EE74DA16-D9E4-45D0-9F3B-59923830ED36}" presName="rootConnector" presStyleLbl="node3" presStyleIdx="0" presStyleCnt="0"/>
      <dgm:spPr/>
      <dgm:t>
        <a:bodyPr/>
        <a:lstStyle/>
        <a:p>
          <a:endParaRPr lang="en-GB"/>
        </a:p>
      </dgm:t>
    </dgm:pt>
    <dgm:pt modelId="{B017010C-B1A1-4F0B-91F0-E41986216DC3}" type="pres">
      <dgm:prSet presAssocID="{EE74DA16-D9E4-45D0-9F3B-59923830ED36}" presName="hierChild4" presStyleCnt="0"/>
      <dgm:spPr/>
    </dgm:pt>
    <dgm:pt modelId="{2BE31DAA-422A-466B-AD22-1F1AB54AB9FC}" type="pres">
      <dgm:prSet presAssocID="{EE74DA16-D9E4-45D0-9F3B-59923830ED36}" presName="hierChild5" presStyleCnt="0"/>
      <dgm:spPr/>
    </dgm:pt>
    <dgm:pt modelId="{8EEBB0E9-EA4B-472E-811A-286570F549E8}" type="pres">
      <dgm:prSet presAssocID="{2114FCD8-CAF3-49E0-A6D2-BAE9CC7B30B1}" presName="hierChild5" presStyleCnt="0"/>
      <dgm:spPr/>
    </dgm:pt>
    <dgm:pt modelId="{4152C44D-10C1-42E3-A9F8-D90A27D85E62}" type="pres">
      <dgm:prSet presAssocID="{8A4B7382-81DC-4DDA-A40C-39CC4C691585}" presName="Name37" presStyleLbl="parChTrans1D2" presStyleIdx="1" presStyleCnt="3"/>
      <dgm:spPr/>
      <dgm:t>
        <a:bodyPr/>
        <a:lstStyle/>
        <a:p>
          <a:endParaRPr lang="en-GB"/>
        </a:p>
      </dgm:t>
    </dgm:pt>
    <dgm:pt modelId="{FA2FB30A-68B8-4C6B-86E1-9E89013DB80F}" type="pres">
      <dgm:prSet presAssocID="{872D37F1-F51B-4BE6-9C50-A330557F3920}" presName="hierRoot2" presStyleCnt="0">
        <dgm:presLayoutVars>
          <dgm:hierBranch val="init"/>
        </dgm:presLayoutVars>
      </dgm:prSet>
      <dgm:spPr/>
    </dgm:pt>
    <dgm:pt modelId="{3C6C2FFA-D631-4103-A26A-7BCF2FC83902}" type="pres">
      <dgm:prSet presAssocID="{872D37F1-F51B-4BE6-9C50-A330557F3920}" presName="rootComposite" presStyleCnt="0"/>
      <dgm:spPr/>
    </dgm:pt>
    <dgm:pt modelId="{15983798-C931-4DC9-9FB4-0AA8321869FC}" type="pres">
      <dgm:prSet presAssocID="{872D37F1-F51B-4BE6-9C50-A330557F3920}" presName="rootText" presStyleLbl="node1" presStyleIdx="11" presStyleCnt="13" custScaleY="272985" custLinFactX="-291451" custLinFactNeighborX="-300000" custLinFactNeighborY="1">
        <dgm:presLayoutVars>
          <dgm:chMax/>
          <dgm:chPref val="3"/>
        </dgm:presLayoutVars>
      </dgm:prSet>
      <dgm:spPr/>
      <dgm:t>
        <a:bodyPr/>
        <a:lstStyle/>
        <a:p>
          <a:endParaRPr lang="en-GB"/>
        </a:p>
      </dgm:t>
    </dgm:pt>
    <dgm:pt modelId="{CE6B90F9-E880-4E3B-8179-6437FD01B062}" type="pres">
      <dgm:prSet presAssocID="{872D37F1-F51B-4BE6-9C50-A330557F3920}" presName="titleText2" presStyleLbl="fgAcc1" presStyleIdx="11" presStyleCnt="13">
        <dgm:presLayoutVars>
          <dgm:chMax val="0"/>
          <dgm:chPref val="0"/>
        </dgm:presLayoutVars>
      </dgm:prSet>
      <dgm:spPr/>
      <dgm:t>
        <a:bodyPr/>
        <a:lstStyle/>
        <a:p>
          <a:endParaRPr lang="en-GB"/>
        </a:p>
      </dgm:t>
    </dgm:pt>
    <dgm:pt modelId="{06008262-892B-4754-BCFE-83528D183D48}" type="pres">
      <dgm:prSet presAssocID="{872D37F1-F51B-4BE6-9C50-A330557F3920}" presName="rootConnector" presStyleLbl="node2" presStyleIdx="0" presStyleCnt="0"/>
      <dgm:spPr/>
      <dgm:t>
        <a:bodyPr/>
        <a:lstStyle/>
        <a:p>
          <a:endParaRPr lang="en-GB"/>
        </a:p>
      </dgm:t>
    </dgm:pt>
    <dgm:pt modelId="{7569F504-A270-4B3F-822E-A464411EE074}" type="pres">
      <dgm:prSet presAssocID="{872D37F1-F51B-4BE6-9C50-A330557F3920}" presName="hierChild4" presStyleCnt="0"/>
      <dgm:spPr/>
    </dgm:pt>
    <dgm:pt modelId="{D492A40B-CE3F-4F34-99B8-8EEF8CEFEFB4}" type="pres">
      <dgm:prSet presAssocID="{872D37F1-F51B-4BE6-9C50-A330557F3920}" presName="hierChild5" presStyleCnt="0"/>
      <dgm:spPr/>
    </dgm:pt>
    <dgm:pt modelId="{FE931873-0225-4327-842F-8E0BFF5E4FF4}" type="pres">
      <dgm:prSet presAssocID="{009799C9-E2B8-4109-83FE-0FF01F048742}" presName="Name37" presStyleLbl="parChTrans1D2" presStyleIdx="2" presStyleCnt="3"/>
      <dgm:spPr/>
      <dgm:t>
        <a:bodyPr/>
        <a:lstStyle/>
        <a:p>
          <a:endParaRPr lang="en-GB"/>
        </a:p>
      </dgm:t>
    </dgm:pt>
    <dgm:pt modelId="{D361FA6F-3E36-4D1B-B804-436C7C0BFC65}" type="pres">
      <dgm:prSet presAssocID="{F4FE1664-D802-4A05-AFF5-AD8F1B224351}" presName="hierRoot2" presStyleCnt="0">
        <dgm:presLayoutVars>
          <dgm:hierBranch val="init"/>
        </dgm:presLayoutVars>
      </dgm:prSet>
      <dgm:spPr/>
    </dgm:pt>
    <dgm:pt modelId="{846EF3E7-E38E-4773-AC03-944F609ED31C}" type="pres">
      <dgm:prSet presAssocID="{F4FE1664-D802-4A05-AFF5-AD8F1B224351}" presName="rootComposite" presStyleCnt="0"/>
      <dgm:spPr/>
    </dgm:pt>
    <dgm:pt modelId="{7B6E5897-BDCD-4930-86F6-489DA3AA8927}" type="pres">
      <dgm:prSet presAssocID="{F4FE1664-D802-4A05-AFF5-AD8F1B224351}" presName="rootText" presStyleLbl="node1" presStyleIdx="12" presStyleCnt="13" custScaleY="272985">
        <dgm:presLayoutVars>
          <dgm:chMax/>
          <dgm:chPref val="3"/>
        </dgm:presLayoutVars>
      </dgm:prSet>
      <dgm:spPr/>
      <dgm:t>
        <a:bodyPr/>
        <a:lstStyle/>
        <a:p>
          <a:endParaRPr lang="en-GB"/>
        </a:p>
      </dgm:t>
    </dgm:pt>
    <dgm:pt modelId="{56EA402B-460B-425B-A0BD-AB8A4C6A8DC7}" type="pres">
      <dgm:prSet presAssocID="{F4FE1664-D802-4A05-AFF5-AD8F1B224351}" presName="titleText2" presStyleLbl="fgAcc1" presStyleIdx="12" presStyleCnt="13">
        <dgm:presLayoutVars>
          <dgm:chMax val="0"/>
          <dgm:chPref val="0"/>
        </dgm:presLayoutVars>
      </dgm:prSet>
      <dgm:spPr/>
      <dgm:t>
        <a:bodyPr/>
        <a:lstStyle/>
        <a:p>
          <a:endParaRPr lang="en-GB"/>
        </a:p>
      </dgm:t>
    </dgm:pt>
    <dgm:pt modelId="{0D5D58BA-AAB7-4F4B-8A73-5B0034CAED4D}" type="pres">
      <dgm:prSet presAssocID="{F4FE1664-D802-4A05-AFF5-AD8F1B224351}" presName="rootConnector" presStyleLbl="node2" presStyleIdx="0" presStyleCnt="0"/>
      <dgm:spPr/>
      <dgm:t>
        <a:bodyPr/>
        <a:lstStyle/>
        <a:p>
          <a:endParaRPr lang="en-GB"/>
        </a:p>
      </dgm:t>
    </dgm:pt>
    <dgm:pt modelId="{EA943F0F-ED44-4B30-9867-540D6F016C2F}" type="pres">
      <dgm:prSet presAssocID="{F4FE1664-D802-4A05-AFF5-AD8F1B224351}" presName="hierChild4" presStyleCnt="0"/>
      <dgm:spPr/>
    </dgm:pt>
    <dgm:pt modelId="{B46B5255-1930-4E49-BBB5-33B2056484F6}" type="pres">
      <dgm:prSet presAssocID="{F4FE1664-D802-4A05-AFF5-AD8F1B224351}" presName="hierChild5" presStyleCnt="0"/>
      <dgm:spPr/>
    </dgm:pt>
    <dgm:pt modelId="{7CBFDBA7-AD4F-43D1-93BA-D99046D2AB64}" type="pres">
      <dgm:prSet presAssocID="{044DDFDD-FF33-485D-A133-92F268D5241B}" presName="hierChild3" presStyleCnt="0"/>
      <dgm:spPr/>
    </dgm:pt>
  </dgm:ptLst>
  <dgm:cxnLst>
    <dgm:cxn modelId="{9EAED832-371E-47DD-B6ED-9D88540AB8CA}" type="presOf" srcId="{4308CBF2-0B1A-454B-8833-B1C71A798E99}" destId="{EC1DA9C4-9D2D-4983-9CA9-1C473D6EA8D4}" srcOrd="0" destOrd="0" presId="urn:microsoft.com/office/officeart/2008/layout/NameandTitleOrganizationalChart"/>
    <dgm:cxn modelId="{9BB1101A-93C0-4FA4-BE85-3F01CCA6D8A2}" type="presOf" srcId="{A781E819-8D23-407E-990E-14DC481DB732}" destId="{CE6B90F9-E880-4E3B-8179-6437FD01B062}" srcOrd="0" destOrd="0" presId="urn:microsoft.com/office/officeart/2008/layout/NameandTitleOrganizationalChart"/>
    <dgm:cxn modelId="{52A8F625-AF32-4449-AC96-D379A0286B33}" type="presOf" srcId="{FCD40DE5-CCD6-4EFC-B525-060547A21040}" destId="{09814480-91BC-4377-BD96-E6AD0DA1C105}" srcOrd="0" destOrd="0" presId="urn:microsoft.com/office/officeart/2008/layout/NameandTitleOrganizationalChart"/>
    <dgm:cxn modelId="{E95EDB28-18CA-486F-B3AB-534B57A4A298}" type="presOf" srcId="{F5B9294A-0E30-4EA7-853F-72D2ECF1D4F4}" destId="{B29B0547-4A5A-4BC1-B742-67D01E791DEC}" srcOrd="0" destOrd="0" presId="urn:microsoft.com/office/officeart/2008/layout/NameandTitleOrganizationalChart"/>
    <dgm:cxn modelId="{EAAAFE24-723E-4F46-9C6F-B03B16F7F3BF}" srcId="{BA2B4355-DF42-4D24-BF2A-36691718BBA1}" destId="{044DDFDD-FF33-485D-A133-92F268D5241B}" srcOrd="0" destOrd="0" parTransId="{A0757478-E197-4EBD-88E4-892F6D8751FF}" sibTransId="{2889851A-9E03-4264-9C24-48439F73AC79}"/>
    <dgm:cxn modelId="{85E2E418-608A-4F96-AB5E-84BA981B9C75}" type="presOf" srcId="{CC14D730-393E-4E50-9F89-9612E734FF5A}" destId="{1FDE0EC2-6F6C-400D-8FD5-B17C7509D4F4}" srcOrd="1" destOrd="0" presId="urn:microsoft.com/office/officeart/2008/layout/NameandTitleOrganizationalChart"/>
    <dgm:cxn modelId="{CF680632-D229-4AD9-932E-3E09CBB56457}" type="presOf" srcId="{EE74DA16-D9E4-45D0-9F3B-59923830ED36}" destId="{4C55A084-A683-49BF-BAE2-404F142C5F1B}" srcOrd="0" destOrd="0" presId="urn:microsoft.com/office/officeart/2008/layout/NameandTitleOrganizationalChart"/>
    <dgm:cxn modelId="{F5B988C7-EA46-44BB-850D-6EDDE4D7644A}" type="presOf" srcId="{A82B4682-92AB-4EAF-9F52-D6ADBD62B15F}" destId="{37C319F9-4D81-4EB3-89D4-CE897DC53640}" srcOrd="1" destOrd="0" presId="urn:microsoft.com/office/officeart/2008/layout/NameandTitleOrganizationalChart"/>
    <dgm:cxn modelId="{E9A5EC29-2891-4B86-B73F-DF1375AD5260}" type="presOf" srcId="{2889851A-9E03-4264-9C24-48439F73AC79}" destId="{27403AF1-F1E9-463B-9259-53D033850813}" srcOrd="0" destOrd="0" presId="urn:microsoft.com/office/officeart/2008/layout/NameandTitleOrganizationalChart"/>
    <dgm:cxn modelId="{1972289D-7A8D-4CF5-89CE-345E090310EF}" type="presOf" srcId="{BBE1A433-3245-4B67-821D-A7181E6E490E}" destId="{FB56EF94-A2AD-402E-914C-3C754BFDB821}" srcOrd="1" destOrd="0" presId="urn:microsoft.com/office/officeart/2008/layout/NameandTitleOrganizationalChart"/>
    <dgm:cxn modelId="{35A99992-9775-492A-9E1C-459B996D6B5E}" type="presOf" srcId="{176BA793-2CEB-4AEB-9C56-81AC5FF4BA15}" destId="{4924D1E4-4C99-4D35-8F63-FD18BBC970AD}" srcOrd="0" destOrd="0" presId="urn:microsoft.com/office/officeart/2008/layout/NameandTitleOrganizationalChart"/>
    <dgm:cxn modelId="{75A6B07E-71F7-4872-BA33-8A5AA6DC0947}" type="presOf" srcId="{9C1D1EB8-52C0-4ADC-9192-A323D3A4C29D}" destId="{E5C3A886-9250-4AE9-AE4D-0A3F6055DF55}" srcOrd="0" destOrd="0" presId="urn:microsoft.com/office/officeart/2008/layout/NameandTitleOrganizationalChart"/>
    <dgm:cxn modelId="{1F33B328-C59D-40EE-8F93-02AB0CAD4763}" type="presOf" srcId="{D09C4079-8C41-4DAF-8104-EA5E8231ADCC}" destId="{8FC38179-52FF-4B69-9CAC-04EBC67D5F9C}" srcOrd="0" destOrd="0" presId="urn:microsoft.com/office/officeart/2008/layout/NameandTitleOrganizationalChart"/>
    <dgm:cxn modelId="{2D196143-75DA-44CD-93DD-74B5C045A23F}" type="presOf" srcId="{044DDFDD-FF33-485D-A133-92F268D5241B}" destId="{A43F4548-6F20-44F5-8BBB-C34E917BE31D}" srcOrd="1" destOrd="0" presId="urn:microsoft.com/office/officeart/2008/layout/NameandTitleOrganizationalChart"/>
    <dgm:cxn modelId="{DDDDCD12-CE3C-41E9-B11D-F7CF800212AC}" srcId="{044DDFDD-FF33-485D-A133-92F268D5241B}" destId="{F4FE1664-D802-4A05-AFF5-AD8F1B224351}" srcOrd="2" destOrd="0" parTransId="{009799C9-E2B8-4109-83FE-0FF01F048742}" sibTransId="{91E19C45-4E2C-40CF-9942-ECE0A3DF95C9}"/>
    <dgm:cxn modelId="{0C43D46B-F3F1-4021-9437-5EA3AE7A0BE1}" type="presOf" srcId="{8E3AC8BE-EADD-4179-8056-E24C649B76AF}" destId="{E6A8C468-5BFA-46F2-82FC-51C55414C01A}" srcOrd="0" destOrd="0" presId="urn:microsoft.com/office/officeart/2008/layout/NameandTitleOrganizationalChart"/>
    <dgm:cxn modelId="{92DB70BD-603F-452B-AD6F-0D78404CA04B}" srcId="{FFCA0C64-5511-4FA0-9AAF-427EBB81563E}" destId="{A82B4682-92AB-4EAF-9F52-D6ADBD62B15F}" srcOrd="1" destOrd="0" parTransId="{461D4C4D-AD90-4500-B818-76C14C381A1F}" sibTransId="{33B5B475-DFDF-4C84-80B2-4C12933F8D3E}"/>
    <dgm:cxn modelId="{B36EE757-D42E-450F-802E-E4116C4BA7A4}" type="presOf" srcId="{8A4B7382-81DC-4DDA-A40C-39CC4C691585}" destId="{4152C44D-10C1-42E3-A9F8-D90A27D85E62}" srcOrd="0" destOrd="0" presId="urn:microsoft.com/office/officeart/2008/layout/NameandTitleOrganizationalChart"/>
    <dgm:cxn modelId="{96B09664-7040-4B0A-ADE7-5C80CEE3BD77}" type="presOf" srcId="{C0907084-5F67-4BCB-8B50-1EB351EE063A}" destId="{17198F70-B984-4130-9EE6-4A90E11906FB}" srcOrd="0" destOrd="0" presId="urn:microsoft.com/office/officeart/2008/layout/NameandTitleOrganizationalChart"/>
    <dgm:cxn modelId="{09803967-FDF6-4837-AFF9-82ECD5E5C543}" type="presOf" srcId="{26D36A16-C585-456A-9833-D0D2C1433939}" destId="{D553C22D-AC09-447E-B630-303F4F400769}" srcOrd="0" destOrd="0" presId="urn:microsoft.com/office/officeart/2008/layout/NameandTitleOrganizationalChart"/>
    <dgm:cxn modelId="{52303273-C438-45B7-A4AA-F6505586EFB5}" type="presOf" srcId="{FFCA0C64-5511-4FA0-9AAF-427EBB81563E}" destId="{8B92E294-AACC-43B8-9677-FF5107F71497}" srcOrd="1" destOrd="0" presId="urn:microsoft.com/office/officeart/2008/layout/NameandTitleOrganizationalChart"/>
    <dgm:cxn modelId="{3A5900A7-8C5F-426E-80FC-43AA8B33D7E9}" type="presOf" srcId="{F4FE1664-D802-4A05-AFF5-AD8F1B224351}" destId="{7B6E5897-BDCD-4930-86F6-489DA3AA8927}" srcOrd="0" destOrd="0" presId="urn:microsoft.com/office/officeart/2008/layout/NameandTitleOrganizationalChart"/>
    <dgm:cxn modelId="{40066386-26D9-4429-AE30-92DECCA41420}" type="presOf" srcId="{DECECF16-F9F0-4C1D-A202-5072162964C0}" destId="{744986CE-04B0-4897-86ED-1386985A1C38}" srcOrd="0" destOrd="0" presId="urn:microsoft.com/office/officeart/2008/layout/NameandTitleOrganizationalChart"/>
    <dgm:cxn modelId="{DCF40E69-07F0-41D1-B482-72B3DB091A7E}" type="presOf" srcId="{284204E5-C040-41E0-B185-9EBA7B39237E}" destId="{CFD772D5-21F5-425A-A258-D5E46D3362FF}" srcOrd="0" destOrd="0" presId="urn:microsoft.com/office/officeart/2008/layout/NameandTitleOrganizationalChart"/>
    <dgm:cxn modelId="{34B7A140-F934-4805-B994-E142831FDC16}" srcId="{2114FCD8-CAF3-49E0-A6D2-BAE9CC7B30B1}" destId="{FFCA0C64-5511-4FA0-9AAF-427EBB81563E}" srcOrd="1" destOrd="0" parTransId="{041FF377-81AF-4F38-9CB5-9C25D15F8597}" sibTransId="{D09C4079-8C41-4DAF-8104-EA5E8231ADCC}"/>
    <dgm:cxn modelId="{06146A6C-5FF9-4B26-B352-2F0CCDC63F6A}" type="presOf" srcId="{041FF377-81AF-4F38-9CB5-9C25D15F8597}" destId="{FA47BB16-99AE-4D98-A0C5-7B8EAB85C66C}" srcOrd="0" destOrd="0" presId="urn:microsoft.com/office/officeart/2008/layout/NameandTitleOrganizationalChart"/>
    <dgm:cxn modelId="{5B6C29F9-685F-43E7-8A27-98935DB396C5}" type="presOf" srcId="{DDACFE6A-7C52-49F4-9BEF-0DC24B7C2F2A}" destId="{E58C4139-2123-48FF-A3BC-CBF761C213AC}" srcOrd="0" destOrd="0" presId="urn:microsoft.com/office/officeart/2008/layout/NameandTitleOrganizationalChart"/>
    <dgm:cxn modelId="{37BA3E85-E107-4DD8-A3E8-94FB7F5CB0FF}" type="presOf" srcId="{028EB0B4-EC06-4270-B881-4DFC5B8163AF}" destId="{23E46BAD-14B1-4884-AC25-DE3323DD487E}" srcOrd="1" destOrd="0" presId="urn:microsoft.com/office/officeart/2008/layout/NameandTitleOrganizationalChart"/>
    <dgm:cxn modelId="{73E98488-1E47-4718-8964-718EF756895D}" type="presOf" srcId="{872D37F1-F51B-4BE6-9C50-A330557F3920}" destId="{15983798-C931-4DC9-9FB4-0AA8321869FC}" srcOrd="0" destOrd="0" presId="urn:microsoft.com/office/officeart/2008/layout/NameandTitleOrganizationalChart"/>
    <dgm:cxn modelId="{1BD7DEF7-F589-4E62-9724-1A008FF9887E}" type="presOf" srcId="{2114FCD8-CAF3-49E0-A6D2-BAE9CC7B30B1}" destId="{F5E80FE8-65B3-46FB-B7A2-7E6AE62265BE}" srcOrd="1" destOrd="0" presId="urn:microsoft.com/office/officeart/2008/layout/NameandTitleOrganizationalChart"/>
    <dgm:cxn modelId="{B5E80DE6-3C43-44C4-B400-B7887E888E89}" type="presOf" srcId="{009799C9-E2B8-4109-83FE-0FF01F048742}" destId="{FE931873-0225-4327-842F-8E0BFF5E4FF4}" srcOrd="0" destOrd="0" presId="urn:microsoft.com/office/officeart/2008/layout/NameandTitleOrganizationalChart"/>
    <dgm:cxn modelId="{9E6BFE60-CA15-4D52-AC4B-DE8EE6FA6A5F}" type="presOf" srcId="{71D5C2BB-9463-47D8-B7F6-96DE94E38D98}" destId="{47DD8302-3D53-4F4B-97F2-FF4C38E713FD}" srcOrd="0" destOrd="0" presId="urn:microsoft.com/office/officeart/2008/layout/NameandTitleOrganizationalChart"/>
    <dgm:cxn modelId="{2C2AAF2C-790B-426F-81B0-2C532D45CAEE}" type="presOf" srcId="{33B5B475-DFDF-4C84-80B2-4C12933F8D3E}" destId="{530EF859-6D1C-4424-929D-02560173870B}" srcOrd="0" destOrd="0" presId="urn:microsoft.com/office/officeart/2008/layout/NameandTitleOrganizationalChart"/>
    <dgm:cxn modelId="{D300F207-A61C-4C4F-B9DA-43B31E0D5CB6}" type="presOf" srcId="{B7E67484-9555-4144-BA9A-D6020E5BC2AC}" destId="{AA0ED020-A80C-4F92-B82A-7DF9C90CAD38}" srcOrd="0" destOrd="0" presId="urn:microsoft.com/office/officeart/2008/layout/NameandTitleOrganizationalChart"/>
    <dgm:cxn modelId="{36C076D0-AE0B-467C-A450-501BF79FED5C}" type="presOf" srcId="{DDACFE6A-7C52-49F4-9BEF-0DC24B7C2F2A}" destId="{FB44B166-AB6A-47C7-BBB4-4511D3EE7ECB}" srcOrd="1" destOrd="0" presId="urn:microsoft.com/office/officeart/2008/layout/NameandTitleOrganizationalChart"/>
    <dgm:cxn modelId="{51024146-0F7A-4F1D-A065-69A5651E1A6A}" type="presOf" srcId="{0D749A90-A1D2-4700-A252-1C12F354A7EC}" destId="{2A0D647C-29D9-45A8-8530-FE5A0B28FF02}" srcOrd="0" destOrd="0" presId="urn:microsoft.com/office/officeart/2008/layout/NameandTitleOrganizationalChart"/>
    <dgm:cxn modelId="{68FBDF1C-7053-4B14-911D-DE48D5996E2B}" type="presOf" srcId="{CC14D730-393E-4E50-9F89-9612E734FF5A}" destId="{23703A06-27CA-4991-95B6-8933E4CB14FF}" srcOrd="0" destOrd="0" presId="urn:microsoft.com/office/officeart/2008/layout/NameandTitleOrganizationalChart"/>
    <dgm:cxn modelId="{01B77B66-9198-4240-8512-CFE74D6CCA74}" srcId="{044DDFDD-FF33-485D-A133-92F268D5241B}" destId="{872D37F1-F51B-4BE6-9C50-A330557F3920}" srcOrd="1" destOrd="0" parTransId="{8A4B7382-81DC-4DDA-A40C-39CC4C691585}" sibTransId="{A781E819-8D23-407E-990E-14DC481DB732}"/>
    <dgm:cxn modelId="{FEF2DD35-5883-4640-899E-95C4D60E3FE8}" type="presOf" srcId="{028EB0B4-EC06-4270-B881-4DFC5B8163AF}" destId="{C6B57875-88B3-4F52-907E-CE14FC6AC44D}" srcOrd="0" destOrd="0" presId="urn:microsoft.com/office/officeart/2008/layout/NameandTitleOrganizationalChart"/>
    <dgm:cxn modelId="{57540BDB-016B-43AD-822A-82518765547C}" srcId="{FFCA0C64-5511-4FA0-9AAF-427EBB81563E}" destId="{9C1D1EB8-52C0-4ADC-9192-A323D3A4C29D}" srcOrd="2" destOrd="0" parTransId="{F7566D57-1E46-4349-95BC-1C438C96A44A}" sibTransId="{40FDC866-35EF-4018-9CAA-1752EC20DCAD}"/>
    <dgm:cxn modelId="{8D5C4454-9228-40D7-B9B1-50EA5E1410E7}" srcId="{2114FCD8-CAF3-49E0-A6D2-BAE9CC7B30B1}" destId="{028EB0B4-EC06-4270-B881-4DFC5B8163AF}" srcOrd="2" destOrd="0" parTransId="{C0907084-5F67-4BCB-8B50-1EB351EE063A}" sibTransId="{8E3AC8BE-EADD-4179-8056-E24C649B76AF}"/>
    <dgm:cxn modelId="{EADAA8D6-F3E2-4E1D-BF5C-4363BDD2DE11}" type="presOf" srcId="{2114FCD8-CAF3-49E0-A6D2-BAE9CC7B30B1}" destId="{6DEE6078-F436-4862-BB6A-A4CE3B2A60C4}" srcOrd="0" destOrd="0" presId="urn:microsoft.com/office/officeart/2008/layout/NameandTitleOrganizationalChart"/>
    <dgm:cxn modelId="{0C5B4F17-7466-4ACA-866E-30E7C53D8063}" type="presOf" srcId="{EE74DA16-D9E4-45D0-9F3B-59923830ED36}" destId="{3C968E56-231B-47B3-9110-AAC7DE9155F8}" srcOrd="1" destOrd="0" presId="urn:microsoft.com/office/officeart/2008/layout/NameandTitleOrganizationalChart"/>
    <dgm:cxn modelId="{56CD284F-738F-479C-8F2A-076B142F6D25}" type="presOf" srcId="{A82B4682-92AB-4EAF-9F52-D6ADBD62B15F}" destId="{6D54CC7A-63E6-4435-B6F7-9F9893349ABF}" srcOrd="0" destOrd="0" presId="urn:microsoft.com/office/officeart/2008/layout/NameandTitleOrganizationalChart"/>
    <dgm:cxn modelId="{6048F8A0-2D67-46DA-959C-61F7F76DE667}" type="presOf" srcId="{BA2B4355-DF42-4D24-BF2A-36691718BBA1}" destId="{44CBB975-B75D-4119-AC74-00F3849E8D07}" srcOrd="0" destOrd="0" presId="urn:microsoft.com/office/officeart/2008/layout/NameandTitleOrganizationalChart"/>
    <dgm:cxn modelId="{885B50D8-D161-47B9-B0CA-730CEF96118D}" type="presOf" srcId="{9C1D1EB8-52C0-4ADC-9192-A323D3A4C29D}" destId="{1B02B74F-6CA8-455F-B9FD-00FE8202E2D6}" srcOrd="1" destOrd="0" presId="urn:microsoft.com/office/officeart/2008/layout/NameandTitleOrganizationalChart"/>
    <dgm:cxn modelId="{74B30F76-9BE5-42FD-8E03-6E6970B0CD72}" srcId="{044DDFDD-FF33-485D-A133-92F268D5241B}" destId="{2114FCD8-CAF3-49E0-A6D2-BAE9CC7B30B1}" srcOrd="0" destOrd="0" parTransId="{60B0EB0D-3316-4EE8-8897-48D84FF71B4A}" sibTransId="{284204E5-C040-41E0-B185-9EBA7B39237E}"/>
    <dgm:cxn modelId="{676139E0-6E6D-4FF3-BDE8-387584CA5CA2}" type="presOf" srcId="{872D37F1-F51B-4BE6-9C50-A330557F3920}" destId="{06008262-892B-4754-BCFE-83528D183D48}" srcOrd="1" destOrd="0" presId="urn:microsoft.com/office/officeart/2008/layout/NameandTitleOrganizationalChart"/>
    <dgm:cxn modelId="{3629E923-5C91-4DFB-AFC3-898EEC581E63}" srcId="{2114FCD8-CAF3-49E0-A6D2-BAE9CC7B30B1}" destId="{BBE1A433-3245-4B67-821D-A7181E6E490E}" srcOrd="3" destOrd="0" parTransId="{C18306DD-5A5B-4461-983E-DF4A307803FB}" sibTransId="{DA32022F-2DD7-442F-8989-E78F007BC3E4}"/>
    <dgm:cxn modelId="{7A1BFD9A-8076-4E3C-AD62-4E73173C6EAB}" type="presOf" srcId="{D0B7E36F-8170-4D38-888A-933CF73FC726}" destId="{778FD4F9-DB41-4540-94A9-84F1B2ED1259}" srcOrd="0" destOrd="0" presId="urn:microsoft.com/office/officeart/2008/layout/NameandTitleOrganizationalChart"/>
    <dgm:cxn modelId="{CE4A5079-AB96-41D0-8E59-7DBCCF308D0B}" type="presOf" srcId="{B7E67484-9555-4144-BA9A-D6020E5BC2AC}" destId="{BCFB987A-40DB-4086-B2D5-0E8920B3B37C}" srcOrd="1" destOrd="0" presId="urn:microsoft.com/office/officeart/2008/layout/NameandTitleOrganizationalChart"/>
    <dgm:cxn modelId="{C8CAEC5B-D697-4630-B226-C3391F8440C5}" srcId="{2114FCD8-CAF3-49E0-A6D2-BAE9CC7B30B1}" destId="{EE74DA16-D9E4-45D0-9F3B-59923830ED36}" srcOrd="4" destOrd="0" parTransId="{D0B7E36F-8170-4D38-888A-933CF73FC726}" sibTransId="{F5B9294A-0E30-4EA7-853F-72D2ECF1D4F4}"/>
    <dgm:cxn modelId="{BB969674-BD97-4112-9579-C48F5DD6028F}" type="presOf" srcId="{461D4C4D-AD90-4500-B818-76C14C381A1F}" destId="{A6BAFB0A-45D4-4966-BF69-A73D5BD1AB5A}" srcOrd="0" destOrd="0" presId="urn:microsoft.com/office/officeart/2008/layout/NameandTitleOrganizationalChart"/>
    <dgm:cxn modelId="{8AA099E3-32C2-4A66-A43F-2B12856020A5}" type="presOf" srcId="{60B0EB0D-3316-4EE8-8897-48D84FF71B4A}" destId="{D3CF11B9-7C40-4FB5-A17A-F14EE65FADCC}" srcOrd="0" destOrd="0" presId="urn:microsoft.com/office/officeart/2008/layout/NameandTitleOrganizationalChart"/>
    <dgm:cxn modelId="{13305CEE-FAD0-447E-803B-2D393AE8BD61}" type="presOf" srcId="{DA32022F-2DD7-442F-8989-E78F007BC3E4}" destId="{D56D1F73-277F-4C41-8C3A-23AB31E45498}" srcOrd="0" destOrd="0" presId="urn:microsoft.com/office/officeart/2008/layout/NameandTitleOrganizationalChart"/>
    <dgm:cxn modelId="{AAD3308A-61AD-4DCC-905F-EF5AB136E6EF}" type="presOf" srcId="{14C0A728-F46D-4D1A-A294-8A301D18EEA2}" destId="{DC842F12-FC5E-4969-AE45-11E809DB7A49}" srcOrd="0" destOrd="0" presId="urn:microsoft.com/office/officeart/2008/layout/NameandTitleOrganizationalChart"/>
    <dgm:cxn modelId="{73FF15FA-65D3-4B9F-9329-8B255D9882BA}" type="presOf" srcId="{C18306DD-5A5B-4461-983E-DF4A307803FB}" destId="{FDB64F10-A80C-4D7E-A39F-7002762EEA31}" srcOrd="0" destOrd="0" presId="urn:microsoft.com/office/officeart/2008/layout/NameandTitleOrganizationalChart"/>
    <dgm:cxn modelId="{C22973F2-EE83-49FD-8445-86047F0F4871}" srcId="{FFCA0C64-5511-4FA0-9AAF-427EBB81563E}" destId="{CC14D730-393E-4E50-9F89-9612E734FF5A}" srcOrd="4" destOrd="0" parTransId="{26D36A16-C585-456A-9833-D0D2C1433939}" sibTransId="{4308CBF2-0B1A-454B-8833-B1C71A798E99}"/>
    <dgm:cxn modelId="{2121EE46-DF20-4FFD-B6EF-C21E02995BD6}" type="presOf" srcId="{F7566D57-1E46-4349-95BC-1C438C96A44A}" destId="{E731C718-CBE8-489F-B9A6-5BBA2005D038}" srcOrd="0" destOrd="0" presId="urn:microsoft.com/office/officeart/2008/layout/NameandTitleOrganizationalChart"/>
    <dgm:cxn modelId="{879B3598-698C-4377-9B44-9172702C305D}" srcId="{FFCA0C64-5511-4FA0-9AAF-427EBB81563E}" destId="{DDACFE6A-7C52-49F4-9BEF-0DC24B7C2F2A}" srcOrd="3" destOrd="0" parTransId="{0D749A90-A1D2-4700-A252-1C12F354A7EC}" sibTransId="{176BA793-2CEB-4AEB-9C56-81AC5FF4BA15}"/>
    <dgm:cxn modelId="{B7A73697-44E4-44EA-AB04-0ACC538AE839}" type="presOf" srcId="{40FDC866-35EF-4018-9CAA-1752EC20DCAD}" destId="{85E9736E-D8B5-4E69-895B-5044EA506632}" srcOrd="0" destOrd="0" presId="urn:microsoft.com/office/officeart/2008/layout/NameandTitleOrganizationalChart"/>
    <dgm:cxn modelId="{464AA52F-A2A6-42B1-84BB-764474C26237}" type="presOf" srcId="{F4FE1664-D802-4A05-AFF5-AD8F1B224351}" destId="{0D5D58BA-AAB7-4F4B-8A73-5B0034CAED4D}" srcOrd="1" destOrd="0" presId="urn:microsoft.com/office/officeart/2008/layout/NameandTitleOrganizationalChart"/>
    <dgm:cxn modelId="{0D08110D-B9B8-40FA-8748-C3A78F613FA5}" type="presOf" srcId="{044DDFDD-FF33-485D-A133-92F268D5241B}" destId="{D1868608-ECD9-4CF5-9839-B7501DC5EBB5}" srcOrd="0" destOrd="0" presId="urn:microsoft.com/office/officeart/2008/layout/NameandTitleOrganizationalChart"/>
    <dgm:cxn modelId="{3FD971B9-E70C-4D39-8225-B3BEBA53D0B2}" srcId="{FFCA0C64-5511-4FA0-9AAF-427EBB81563E}" destId="{B7E67484-9555-4144-BA9A-D6020E5BC2AC}" srcOrd="0" destOrd="0" parTransId="{14C0A728-F46D-4D1A-A294-8A301D18EEA2}" sibTransId="{71D5C2BB-9463-47D8-B7F6-96DE94E38D98}"/>
    <dgm:cxn modelId="{E4339A54-16A8-4C76-8CAF-7A2EBC97CF4B}" srcId="{2114FCD8-CAF3-49E0-A6D2-BAE9CC7B30B1}" destId="{EF3587AB-5783-4987-8FFB-FA279C27E376}" srcOrd="0" destOrd="0" parTransId="{FCD40DE5-CCD6-4EFC-B525-060547A21040}" sibTransId="{DECECF16-F9F0-4C1D-A202-5072162964C0}"/>
    <dgm:cxn modelId="{F1F72872-4591-48EE-B947-ABA69AA8DED8}" type="presOf" srcId="{FFCA0C64-5511-4FA0-9AAF-427EBB81563E}" destId="{A9C0670F-C42E-4EE1-9551-C1B66013AB06}" srcOrd="0" destOrd="0" presId="urn:microsoft.com/office/officeart/2008/layout/NameandTitleOrganizationalChart"/>
    <dgm:cxn modelId="{727B10DF-A29A-44FE-BB9E-CB97C9BF4E6E}" type="presOf" srcId="{EF3587AB-5783-4987-8FFB-FA279C27E376}" destId="{88CE2A4A-3216-4586-8B79-58DCEB5DC3BB}" srcOrd="1" destOrd="0" presId="urn:microsoft.com/office/officeart/2008/layout/NameandTitleOrganizationalChart"/>
    <dgm:cxn modelId="{DE2DE807-C07E-4BDD-B7A6-627208ECBD9C}" type="presOf" srcId="{EF3587AB-5783-4987-8FFB-FA279C27E376}" destId="{3F99A1E6-CF8B-4B0F-9AB8-586CF892F02B}" srcOrd="0" destOrd="0" presId="urn:microsoft.com/office/officeart/2008/layout/NameandTitleOrganizationalChart"/>
    <dgm:cxn modelId="{D4BE2248-3953-4E68-8363-D5ED567F67ED}" type="presOf" srcId="{BBE1A433-3245-4B67-821D-A7181E6E490E}" destId="{514ECA7D-8D73-4A43-A537-4B8C5BD295BA}" srcOrd="0" destOrd="0" presId="urn:microsoft.com/office/officeart/2008/layout/NameandTitleOrganizationalChart"/>
    <dgm:cxn modelId="{3FCCF047-E5E3-42D9-9ACE-9589217495D2}" type="presOf" srcId="{91E19C45-4E2C-40CF-9942-ECE0A3DF95C9}" destId="{56EA402B-460B-425B-A0BD-AB8A4C6A8DC7}" srcOrd="0" destOrd="0" presId="urn:microsoft.com/office/officeart/2008/layout/NameandTitleOrganizationalChart"/>
    <dgm:cxn modelId="{67C3C3B3-84F8-4024-AA63-A6B4D4DE5AB0}" type="presParOf" srcId="{44CBB975-B75D-4119-AC74-00F3849E8D07}" destId="{8F61D120-0241-4CA9-B391-98CA876F64F0}" srcOrd="0" destOrd="0" presId="urn:microsoft.com/office/officeart/2008/layout/NameandTitleOrganizationalChart"/>
    <dgm:cxn modelId="{C3511D3F-485D-45A1-94C1-B66F3AD42DF2}" type="presParOf" srcId="{8F61D120-0241-4CA9-B391-98CA876F64F0}" destId="{18396304-6066-4F95-A7E8-4145EA67D8DE}" srcOrd="0" destOrd="0" presId="urn:microsoft.com/office/officeart/2008/layout/NameandTitleOrganizationalChart"/>
    <dgm:cxn modelId="{C141A03E-92C9-4083-9E5A-CA0626EE7789}" type="presParOf" srcId="{18396304-6066-4F95-A7E8-4145EA67D8DE}" destId="{D1868608-ECD9-4CF5-9839-B7501DC5EBB5}" srcOrd="0" destOrd="0" presId="urn:microsoft.com/office/officeart/2008/layout/NameandTitleOrganizationalChart"/>
    <dgm:cxn modelId="{065587FC-76BC-4A8B-9D26-1626387785B6}" type="presParOf" srcId="{18396304-6066-4F95-A7E8-4145EA67D8DE}" destId="{27403AF1-F1E9-463B-9259-53D033850813}" srcOrd="1" destOrd="0" presId="urn:microsoft.com/office/officeart/2008/layout/NameandTitleOrganizationalChart"/>
    <dgm:cxn modelId="{C0F0746A-8CE5-469A-AD9F-2BC83D288BF3}" type="presParOf" srcId="{18396304-6066-4F95-A7E8-4145EA67D8DE}" destId="{A43F4548-6F20-44F5-8BBB-C34E917BE31D}" srcOrd="2" destOrd="0" presId="urn:microsoft.com/office/officeart/2008/layout/NameandTitleOrganizationalChart"/>
    <dgm:cxn modelId="{60C0D54E-6C05-437C-9A5D-F84F7E374379}" type="presParOf" srcId="{8F61D120-0241-4CA9-B391-98CA876F64F0}" destId="{DF3CDDCE-BE96-4050-AAB7-8537527C1B48}" srcOrd="1" destOrd="0" presId="urn:microsoft.com/office/officeart/2008/layout/NameandTitleOrganizationalChart"/>
    <dgm:cxn modelId="{B91E2367-41E1-4931-995E-DC4DD440C06D}" type="presParOf" srcId="{DF3CDDCE-BE96-4050-AAB7-8537527C1B48}" destId="{D3CF11B9-7C40-4FB5-A17A-F14EE65FADCC}" srcOrd="0" destOrd="0" presId="urn:microsoft.com/office/officeart/2008/layout/NameandTitleOrganizationalChart"/>
    <dgm:cxn modelId="{1F28E0EE-9F9F-4410-97B1-06249F98DC3C}" type="presParOf" srcId="{DF3CDDCE-BE96-4050-AAB7-8537527C1B48}" destId="{31B29D1B-BC24-410A-8E49-8E2B992118EF}" srcOrd="1" destOrd="0" presId="urn:microsoft.com/office/officeart/2008/layout/NameandTitleOrganizationalChart"/>
    <dgm:cxn modelId="{C48DC760-E826-4688-9C1D-25DF6EE57026}" type="presParOf" srcId="{31B29D1B-BC24-410A-8E49-8E2B992118EF}" destId="{53F5DE54-9A55-488B-9A16-F7B3338366F5}" srcOrd="0" destOrd="0" presId="urn:microsoft.com/office/officeart/2008/layout/NameandTitleOrganizationalChart"/>
    <dgm:cxn modelId="{7B355844-024D-4175-99AB-EA071023B46F}" type="presParOf" srcId="{53F5DE54-9A55-488B-9A16-F7B3338366F5}" destId="{6DEE6078-F436-4862-BB6A-A4CE3B2A60C4}" srcOrd="0" destOrd="0" presId="urn:microsoft.com/office/officeart/2008/layout/NameandTitleOrganizationalChart"/>
    <dgm:cxn modelId="{02033069-F823-4DD0-98BF-A4EDF51508D3}" type="presParOf" srcId="{53F5DE54-9A55-488B-9A16-F7B3338366F5}" destId="{CFD772D5-21F5-425A-A258-D5E46D3362FF}" srcOrd="1" destOrd="0" presId="urn:microsoft.com/office/officeart/2008/layout/NameandTitleOrganizationalChart"/>
    <dgm:cxn modelId="{1FD76DBC-D236-4A80-80C7-0DADE631310C}" type="presParOf" srcId="{53F5DE54-9A55-488B-9A16-F7B3338366F5}" destId="{F5E80FE8-65B3-46FB-B7A2-7E6AE62265BE}" srcOrd="2" destOrd="0" presId="urn:microsoft.com/office/officeart/2008/layout/NameandTitleOrganizationalChart"/>
    <dgm:cxn modelId="{AEEA2B53-EB94-4235-9926-789C6C17F116}" type="presParOf" srcId="{31B29D1B-BC24-410A-8E49-8E2B992118EF}" destId="{BBD939C4-99A3-4306-8B99-FE47DE775160}" srcOrd="1" destOrd="0" presId="urn:microsoft.com/office/officeart/2008/layout/NameandTitleOrganizationalChart"/>
    <dgm:cxn modelId="{6A21DAC8-DE7F-4FFD-A8FD-89DE99BDADA1}" type="presParOf" srcId="{BBD939C4-99A3-4306-8B99-FE47DE775160}" destId="{09814480-91BC-4377-BD96-E6AD0DA1C105}" srcOrd="0" destOrd="0" presId="urn:microsoft.com/office/officeart/2008/layout/NameandTitleOrganizationalChart"/>
    <dgm:cxn modelId="{FF167EE7-F64D-433A-A97C-4370C7EBEACB}" type="presParOf" srcId="{BBD939C4-99A3-4306-8B99-FE47DE775160}" destId="{3DBFA0FF-8055-49C8-B667-576665DD97BB}" srcOrd="1" destOrd="0" presId="urn:microsoft.com/office/officeart/2008/layout/NameandTitleOrganizationalChart"/>
    <dgm:cxn modelId="{FD35A23F-1190-457D-AA51-371290038B0E}" type="presParOf" srcId="{3DBFA0FF-8055-49C8-B667-576665DD97BB}" destId="{03286C8F-39D0-4D59-BE2F-123FA8B88E61}" srcOrd="0" destOrd="0" presId="urn:microsoft.com/office/officeart/2008/layout/NameandTitleOrganizationalChart"/>
    <dgm:cxn modelId="{B5DFDD57-3423-4844-9D37-79A0F5AA9095}" type="presParOf" srcId="{03286C8F-39D0-4D59-BE2F-123FA8B88E61}" destId="{3F99A1E6-CF8B-4B0F-9AB8-586CF892F02B}" srcOrd="0" destOrd="0" presId="urn:microsoft.com/office/officeart/2008/layout/NameandTitleOrganizationalChart"/>
    <dgm:cxn modelId="{65FBA3EC-A2F3-4B82-B113-5B6D349E95D8}" type="presParOf" srcId="{03286C8F-39D0-4D59-BE2F-123FA8B88E61}" destId="{744986CE-04B0-4897-86ED-1386985A1C38}" srcOrd="1" destOrd="0" presId="urn:microsoft.com/office/officeart/2008/layout/NameandTitleOrganizationalChart"/>
    <dgm:cxn modelId="{50FCC02A-FBE8-4769-8F7B-67D65298DF8A}" type="presParOf" srcId="{03286C8F-39D0-4D59-BE2F-123FA8B88E61}" destId="{88CE2A4A-3216-4586-8B79-58DCEB5DC3BB}" srcOrd="2" destOrd="0" presId="urn:microsoft.com/office/officeart/2008/layout/NameandTitleOrganizationalChart"/>
    <dgm:cxn modelId="{00C5CCC0-4C9E-438C-A878-BA0EAC0FCCAB}" type="presParOf" srcId="{3DBFA0FF-8055-49C8-B667-576665DD97BB}" destId="{B912621B-C161-4C84-8D16-AB66E63E0ABA}" srcOrd="1" destOrd="0" presId="urn:microsoft.com/office/officeart/2008/layout/NameandTitleOrganizationalChart"/>
    <dgm:cxn modelId="{7CBD45F7-0A31-4D23-A605-E411BE6C397A}" type="presParOf" srcId="{3DBFA0FF-8055-49C8-B667-576665DD97BB}" destId="{913A5EFA-0342-4B7A-AEFC-BE1ED453BFFC}" srcOrd="2" destOrd="0" presId="urn:microsoft.com/office/officeart/2008/layout/NameandTitleOrganizationalChart"/>
    <dgm:cxn modelId="{83B11B92-A876-43A2-B40F-506BF1A00CF0}" type="presParOf" srcId="{BBD939C4-99A3-4306-8B99-FE47DE775160}" destId="{FA47BB16-99AE-4D98-A0C5-7B8EAB85C66C}" srcOrd="2" destOrd="0" presId="urn:microsoft.com/office/officeart/2008/layout/NameandTitleOrganizationalChart"/>
    <dgm:cxn modelId="{8FBE17D5-FB7F-4E1D-9B67-6C3416D2CC7A}" type="presParOf" srcId="{BBD939C4-99A3-4306-8B99-FE47DE775160}" destId="{FDA47CA7-D0C7-4451-BFE5-3C364292922E}" srcOrd="3" destOrd="0" presId="urn:microsoft.com/office/officeart/2008/layout/NameandTitleOrganizationalChart"/>
    <dgm:cxn modelId="{72BD50B6-F6CB-4407-8D6E-07474B31C267}" type="presParOf" srcId="{FDA47CA7-D0C7-4451-BFE5-3C364292922E}" destId="{6D38190B-13EB-4E4F-B1A9-D7715ECC2ECF}" srcOrd="0" destOrd="0" presId="urn:microsoft.com/office/officeart/2008/layout/NameandTitleOrganizationalChart"/>
    <dgm:cxn modelId="{5F3C1CB8-378E-4BFA-9ED4-9AF221B1993E}" type="presParOf" srcId="{6D38190B-13EB-4E4F-B1A9-D7715ECC2ECF}" destId="{A9C0670F-C42E-4EE1-9551-C1B66013AB06}" srcOrd="0" destOrd="0" presId="urn:microsoft.com/office/officeart/2008/layout/NameandTitleOrganizationalChart"/>
    <dgm:cxn modelId="{8F5BD2CD-ACBA-4627-B0F5-5BFBC9A6740E}" type="presParOf" srcId="{6D38190B-13EB-4E4F-B1A9-D7715ECC2ECF}" destId="{8FC38179-52FF-4B69-9CAC-04EBC67D5F9C}" srcOrd="1" destOrd="0" presId="urn:microsoft.com/office/officeart/2008/layout/NameandTitleOrganizationalChart"/>
    <dgm:cxn modelId="{68069656-B167-4A0C-ADD6-CB7C2BDB3B23}" type="presParOf" srcId="{6D38190B-13EB-4E4F-B1A9-D7715ECC2ECF}" destId="{8B92E294-AACC-43B8-9677-FF5107F71497}" srcOrd="2" destOrd="0" presId="urn:microsoft.com/office/officeart/2008/layout/NameandTitleOrganizationalChart"/>
    <dgm:cxn modelId="{0F526155-8BA8-4F49-991E-23B62B8DF98B}" type="presParOf" srcId="{FDA47CA7-D0C7-4451-BFE5-3C364292922E}" destId="{DEC73598-15E2-482F-8516-5F20C1157F58}" srcOrd="1" destOrd="0" presId="urn:microsoft.com/office/officeart/2008/layout/NameandTitleOrganizationalChart"/>
    <dgm:cxn modelId="{57B25379-E29F-48D9-A786-FF0BFA54993C}" type="presParOf" srcId="{DEC73598-15E2-482F-8516-5F20C1157F58}" destId="{DC842F12-FC5E-4969-AE45-11E809DB7A49}" srcOrd="0" destOrd="0" presId="urn:microsoft.com/office/officeart/2008/layout/NameandTitleOrganizationalChart"/>
    <dgm:cxn modelId="{0AD8D327-EEF9-481C-A2EF-100F972ADE2C}" type="presParOf" srcId="{DEC73598-15E2-482F-8516-5F20C1157F58}" destId="{2DB0CE34-EA17-4E2F-BC93-9CC9B14F477D}" srcOrd="1" destOrd="0" presId="urn:microsoft.com/office/officeart/2008/layout/NameandTitleOrganizationalChart"/>
    <dgm:cxn modelId="{DDB41F3D-782E-4749-93EB-C8F23A98BE05}" type="presParOf" srcId="{2DB0CE34-EA17-4E2F-BC93-9CC9B14F477D}" destId="{9532EAE5-B4F7-465F-871A-B41A1E55083A}" srcOrd="0" destOrd="0" presId="urn:microsoft.com/office/officeart/2008/layout/NameandTitleOrganizationalChart"/>
    <dgm:cxn modelId="{A503D2E1-840E-4EB6-9BED-3C7F359CDA17}" type="presParOf" srcId="{9532EAE5-B4F7-465F-871A-B41A1E55083A}" destId="{AA0ED020-A80C-4F92-B82A-7DF9C90CAD38}" srcOrd="0" destOrd="0" presId="urn:microsoft.com/office/officeart/2008/layout/NameandTitleOrganizationalChart"/>
    <dgm:cxn modelId="{93B2A561-69EF-44BF-8E93-687A963E4903}" type="presParOf" srcId="{9532EAE5-B4F7-465F-871A-B41A1E55083A}" destId="{47DD8302-3D53-4F4B-97F2-FF4C38E713FD}" srcOrd="1" destOrd="0" presId="urn:microsoft.com/office/officeart/2008/layout/NameandTitleOrganizationalChart"/>
    <dgm:cxn modelId="{A378CECE-A050-4BAF-88DC-CBDCCA4213BE}" type="presParOf" srcId="{9532EAE5-B4F7-465F-871A-B41A1E55083A}" destId="{BCFB987A-40DB-4086-B2D5-0E8920B3B37C}" srcOrd="2" destOrd="0" presId="urn:microsoft.com/office/officeart/2008/layout/NameandTitleOrganizationalChart"/>
    <dgm:cxn modelId="{1D58E2A8-8660-40AE-84A9-C9F11619464E}" type="presParOf" srcId="{2DB0CE34-EA17-4E2F-BC93-9CC9B14F477D}" destId="{C7884283-6437-47A6-A9CD-FF9AFA07F895}" srcOrd="1" destOrd="0" presId="urn:microsoft.com/office/officeart/2008/layout/NameandTitleOrganizationalChart"/>
    <dgm:cxn modelId="{30F7A265-F97C-4EB7-9A5A-B11FE4C36F65}" type="presParOf" srcId="{2DB0CE34-EA17-4E2F-BC93-9CC9B14F477D}" destId="{F7196BAE-FE32-4A88-8A10-D69ADB03A3F7}" srcOrd="2" destOrd="0" presId="urn:microsoft.com/office/officeart/2008/layout/NameandTitleOrganizationalChart"/>
    <dgm:cxn modelId="{1F0D9D46-5787-486B-835D-A007614332D8}" type="presParOf" srcId="{DEC73598-15E2-482F-8516-5F20C1157F58}" destId="{A6BAFB0A-45D4-4966-BF69-A73D5BD1AB5A}" srcOrd="2" destOrd="0" presId="urn:microsoft.com/office/officeart/2008/layout/NameandTitleOrganizationalChart"/>
    <dgm:cxn modelId="{0DD007DF-CFA5-49EA-94B3-968280A23DCC}" type="presParOf" srcId="{DEC73598-15E2-482F-8516-5F20C1157F58}" destId="{DBAF0761-9682-4082-80C8-6B726BD5CD73}" srcOrd="3" destOrd="0" presId="urn:microsoft.com/office/officeart/2008/layout/NameandTitleOrganizationalChart"/>
    <dgm:cxn modelId="{913AC6CA-85C6-498F-B988-DD764C90C746}" type="presParOf" srcId="{DBAF0761-9682-4082-80C8-6B726BD5CD73}" destId="{FD951683-8770-4A73-8B06-5D1B59A441D0}" srcOrd="0" destOrd="0" presId="urn:microsoft.com/office/officeart/2008/layout/NameandTitleOrganizationalChart"/>
    <dgm:cxn modelId="{22EB0670-BBE9-4D22-806C-A4F6E3B6376A}" type="presParOf" srcId="{FD951683-8770-4A73-8B06-5D1B59A441D0}" destId="{6D54CC7A-63E6-4435-B6F7-9F9893349ABF}" srcOrd="0" destOrd="0" presId="urn:microsoft.com/office/officeart/2008/layout/NameandTitleOrganizationalChart"/>
    <dgm:cxn modelId="{56364E1E-EF2A-4966-8EF2-3F7FF767BFAA}" type="presParOf" srcId="{FD951683-8770-4A73-8B06-5D1B59A441D0}" destId="{530EF859-6D1C-4424-929D-02560173870B}" srcOrd="1" destOrd="0" presId="urn:microsoft.com/office/officeart/2008/layout/NameandTitleOrganizationalChart"/>
    <dgm:cxn modelId="{1EA189DE-B666-45C1-A2A9-4141CA9CC8FC}" type="presParOf" srcId="{FD951683-8770-4A73-8B06-5D1B59A441D0}" destId="{37C319F9-4D81-4EB3-89D4-CE897DC53640}" srcOrd="2" destOrd="0" presId="urn:microsoft.com/office/officeart/2008/layout/NameandTitleOrganizationalChart"/>
    <dgm:cxn modelId="{3D0B4572-75B5-46FD-A1DD-1472FD725E26}" type="presParOf" srcId="{DBAF0761-9682-4082-80C8-6B726BD5CD73}" destId="{3AE4665B-496A-4A30-AE88-E51C89FC4A10}" srcOrd="1" destOrd="0" presId="urn:microsoft.com/office/officeart/2008/layout/NameandTitleOrganizationalChart"/>
    <dgm:cxn modelId="{718A5CDE-E16B-4FCC-A352-B97692671931}" type="presParOf" srcId="{DBAF0761-9682-4082-80C8-6B726BD5CD73}" destId="{CB498958-8CC2-4086-B9B2-E3A9FB00E816}" srcOrd="2" destOrd="0" presId="urn:microsoft.com/office/officeart/2008/layout/NameandTitleOrganizationalChart"/>
    <dgm:cxn modelId="{7F12CA15-C485-44FB-9DEF-A6795101C7EA}" type="presParOf" srcId="{DEC73598-15E2-482F-8516-5F20C1157F58}" destId="{E731C718-CBE8-489F-B9A6-5BBA2005D038}" srcOrd="4" destOrd="0" presId="urn:microsoft.com/office/officeart/2008/layout/NameandTitleOrganizationalChart"/>
    <dgm:cxn modelId="{7D691968-37B7-46C7-90E8-45786505DF3D}" type="presParOf" srcId="{DEC73598-15E2-482F-8516-5F20C1157F58}" destId="{A2B84E19-4D4B-4743-9898-5FA28D4A2EFA}" srcOrd="5" destOrd="0" presId="urn:microsoft.com/office/officeart/2008/layout/NameandTitleOrganizationalChart"/>
    <dgm:cxn modelId="{31729FF9-29E3-4423-9799-85E0034EDED1}" type="presParOf" srcId="{A2B84E19-4D4B-4743-9898-5FA28D4A2EFA}" destId="{2716F932-BFA7-41F0-8CB7-A8FD8555207B}" srcOrd="0" destOrd="0" presId="urn:microsoft.com/office/officeart/2008/layout/NameandTitleOrganizationalChart"/>
    <dgm:cxn modelId="{E8528FD2-4273-40D8-B84F-E895FE6D3509}" type="presParOf" srcId="{2716F932-BFA7-41F0-8CB7-A8FD8555207B}" destId="{E5C3A886-9250-4AE9-AE4D-0A3F6055DF55}" srcOrd="0" destOrd="0" presId="urn:microsoft.com/office/officeart/2008/layout/NameandTitleOrganizationalChart"/>
    <dgm:cxn modelId="{A93DFD01-D3F2-443B-8C65-AF212B13D4AA}" type="presParOf" srcId="{2716F932-BFA7-41F0-8CB7-A8FD8555207B}" destId="{85E9736E-D8B5-4E69-895B-5044EA506632}" srcOrd="1" destOrd="0" presId="urn:microsoft.com/office/officeart/2008/layout/NameandTitleOrganizationalChart"/>
    <dgm:cxn modelId="{FC72964A-AF58-48BF-8371-BD36D9B2785E}" type="presParOf" srcId="{2716F932-BFA7-41F0-8CB7-A8FD8555207B}" destId="{1B02B74F-6CA8-455F-B9FD-00FE8202E2D6}" srcOrd="2" destOrd="0" presId="urn:microsoft.com/office/officeart/2008/layout/NameandTitleOrganizationalChart"/>
    <dgm:cxn modelId="{C6187FA7-9C76-430A-A6AA-A5BDB05AF864}" type="presParOf" srcId="{A2B84E19-4D4B-4743-9898-5FA28D4A2EFA}" destId="{44A1D990-1EA5-4FA3-92EB-FF188038F062}" srcOrd="1" destOrd="0" presId="urn:microsoft.com/office/officeart/2008/layout/NameandTitleOrganizationalChart"/>
    <dgm:cxn modelId="{A9030719-759B-42CE-B878-2DDC64B4BF1F}" type="presParOf" srcId="{A2B84E19-4D4B-4743-9898-5FA28D4A2EFA}" destId="{55DCD513-AE91-4F65-84D6-16FBD60CAF80}" srcOrd="2" destOrd="0" presId="urn:microsoft.com/office/officeart/2008/layout/NameandTitleOrganizationalChart"/>
    <dgm:cxn modelId="{35BB78BB-0BC5-429F-B8DC-EEA3EAEE5EE1}" type="presParOf" srcId="{DEC73598-15E2-482F-8516-5F20C1157F58}" destId="{2A0D647C-29D9-45A8-8530-FE5A0B28FF02}" srcOrd="6" destOrd="0" presId="urn:microsoft.com/office/officeart/2008/layout/NameandTitleOrganizationalChart"/>
    <dgm:cxn modelId="{78A9EE9E-92C2-41DE-85BC-1E93A513B2C2}" type="presParOf" srcId="{DEC73598-15E2-482F-8516-5F20C1157F58}" destId="{9741FE8D-52EE-4F25-B006-B9AC73B319D8}" srcOrd="7" destOrd="0" presId="urn:microsoft.com/office/officeart/2008/layout/NameandTitleOrganizationalChart"/>
    <dgm:cxn modelId="{E23410B6-3FE6-4FDF-BE44-E2A95D44A393}" type="presParOf" srcId="{9741FE8D-52EE-4F25-B006-B9AC73B319D8}" destId="{35321C57-D46D-4CDE-9B82-188AE154467D}" srcOrd="0" destOrd="0" presId="urn:microsoft.com/office/officeart/2008/layout/NameandTitleOrganizationalChart"/>
    <dgm:cxn modelId="{3CE022D1-3894-4950-A607-1CF4513529B3}" type="presParOf" srcId="{35321C57-D46D-4CDE-9B82-188AE154467D}" destId="{E58C4139-2123-48FF-A3BC-CBF761C213AC}" srcOrd="0" destOrd="0" presId="urn:microsoft.com/office/officeart/2008/layout/NameandTitleOrganizationalChart"/>
    <dgm:cxn modelId="{51175978-6DEF-43AC-922C-DE9C8419F9B0}" type="presParOf" srcId="{35321C57-D46D-4CDE-9B82-188AE154467D}" destId="{4924D1E4-4C99-4D35-8F63-FD18BBC970AD}" srcOrd="1" destOrd="0" presId="urn:microsoft.com/office/officeart/2008/layout/NameandTitleOrganizationalChart"/>
    <dgm:cxn modelId="{2C889D4F-52D1-4D7B-9359-EFE9EF213C83}" type="presParOf" srcId="{35321C57-D46D-4CDE-9B82-188AE154467D}" destId="{FB44B166-AB6A-47C7-BBB4-4511D3EE7ECB}" srcOrd="2" destOrd="0" presId="urn:microsoft.com/office/officeart/2008/layout/NameandTitleOrganizationalChart"/>
    <dgm:cxn modelId="{68578206-E36B-462D-8679-477FE5634E4B}" type="presParOf" srcId="{9741FE8D-52EE-4F25-B006-B9AC73B319D8}" destId="{83E58B3D-AAA3-40EA-AB6B-D023AFD506EA}" srcOrd="1" destOrd="0" presId="urn:microsoft.com/office/officeart/2008/layout/NameandTitleOrganizationalChart"/>
    <dgm:cxn modelId="{745F4680-94FD-4764-9944-A5908BF2F4C0}" type="presParOf" srcId="{9741FE8D-52EE-4F25-B006-B9AC73B319D8}" destId="{FC2F991B-B529-4E09-A35E-F173F81FC3FB}" srcOrd="2" destOrd="0" presId="urn:microsoft.com/office/officeart/2008/layout/NameandTitleOrganizationalChart"/>
    <dgm:cxn modelId="{0393244E-88D7-4E56-B85E-897E6D831E27}" type="presParOf" srcId="{DEC73598-15E2-482F-8516-5F20C1157F58}" destId="{D553C22D-AC09-447E-B630-303F4F400769}" srcOrd="8" destOrd="0" presId="urn:microsoft.com/office/officeart/2008/layout/NameandTitleOrganizationalChart"/>
    <dgm:cxn modelId="{4C36A1D1-C4C1-496D-B9C2-F6EB7D7A3658}" type="presParOf" srcId="{DEC73598-15E2-482F-8516-5F20C1157F58}" destId="{95F2CD46-D3F1-4719-89A4-41968F1C709F}" srcOrd="9" destOrd="0" presId="urn:microsoft.com/office/officeart/2008/layout/NameandTitleOrganizationalChart"/>
    <dgm:cxn modelId="{9EADFD19-B4A3-418A-BD08-D71576DBCAD3}" type="presParOf" srcId="{95F2CD46-D3F1-4719-89A4-41968F1C709F}" destId="{9BF89473-EE7A-4591-BC4C-133ACDCF3A27}" srcOrd="0" destOrd="0" presId="urn:microsoft.com/office/officeart/2008/layout/NameandTitleOrganizationalChart"/>
    <dgm:cxn modelId="{F9C42DDC-E983-462F-B45C-EF8CB1C2616E}" type="presParOf" srcId="{9BF89473-EE7A-4591-BC4C-133ACDCF3A27}" destId="{23703A06-27CA-4991-95B6-8933E4CB14FF}" srcOrd="0" destOrd="0" presId="urn:microsoft.com/office/officeart/2008/layout/NameandTitleOrganizationalChart"/>
    <dgm:cxn modelId="{CD93E82A-7C6F-48FB-9EB2-DF3A1BB5B0CD}" type="presParOf" srcId="{9BF89473-EE7A-4591-BC4C-133ACDCF3A27}" destId="{EC1DA9C4-9D2D-4983-9CA9-1C473D6EA8D4}" srcOrd="1" destOrd="0" presId="urn:microsoft.com/office/officeart/2008/layout/NameandTitleOrganizationalChart"/>
    <dgm:cxn modelId="{74A5813D-5EF5-45E1-A19E-975AE501A40F}" type="presParOf" srcId="{9BF89473-EE7A-4591-BC4C-133ACDCF3A27}" destId="{1FDE0EC2-6F6C-400D-8FD5-B17C7509D4F4}" srcOrd="2" destOrd="0" presId="urn:microsoft.com/office/officeart/2008/layout/NameandTitleOrganizationalChart"/>
    <dgm:cxn modelId="{B0BC2A49-E97E-4A78-A46D-9BFFED33613F}" type="presParOf" srcId="{95F2CD46-D3F1-4719-89A4-41968F1C709F}" destId="{5CBF454D-5E39-4BA8-B4A8-F8AF11E739B4}" srcOrd="1" destOrd="0" presId="urn:microsoft.com/office/officeart/2008/layout/NameandTitleOrganizationalChart"/>
    <dgm:cxn modelId="{3823B105-A07E-45B4-B0BA-7434DC7CA8E0}" type="presParOf" srcId="{95F2CD46-D3F1-4719-89A4-41968F1C709F}" destId="{2EAF71C5-D43A-43F1-809C-4178EFB69EAC}" srcOrd="2" destOrd="0" presId="urn:microsoft.com/office/officeart/2008/layout/NameandTitleOrganizationalChart"/>
    <dgm:cxn modelId="{A3974364-0D67-4F5B-910D-572F71945423}" type="presParOf" srcId="{FDA47CA7-D0C7-4451-BFE5-3C364292922E}" destId="{A4772219-AA6F-4E7F-9FEF-F6E4173F66DB}" srcOrd="2" destOrd="0" presId="urn:microsoft.com/office/officeart/2008/layout/NameandTitleOrganizationalChart"/>
    <dgm:cxn modelId="{970F186B-E4F0-4F5E-B874-F3B813EDA31B}" type="presParOf" srcId="{BBD939C4-99A3-4306-8B99-FE47DE775160}" destId="{17198F70-B984-4130-9EE6-4A90E11906FB}" srcOrd="4" destOrd="0" presId="urn:microsoft.com/office/officeart/2008/layout/NameandTitleOrganizationalChart"/>
    <dgm:cxn modelId="{83014AA1-7758-4D42-9485-8A4F110F9CAF}" type="presParOf" srcId="{BBD939C4-99A3-4306-8B99-FE47DE775160}" destId="{CF2499E5-5D4E-4E85-89DF-BDDCDD0F941E}" srcOrd="5" destOrd="0" presId="urn:microsoft.com/office/officeart/2008/layout/NameandTitleOrganizationalChart"/>
    <dgm:cxn modelId="{A70E8307-B9E7-4471-B156-8B22D682FEA8}" type="presParOf" srcId="{CF2499E5-5D4E-4E85-89DF-BDDCDD0F941E}" destId="{51BC84A2-B285-43BA-AD05-BBC1878DE73C}" srcOrd="0" destOrd="0" presId="urn:microsoft.com/office/officeart/2008/layout/NameandTitleOrganizationalChart"/>
    <dgm:cxn modelId="{AD490139-307E-4569-8F05-867F76120266}" type="presParOf" srcId="{51BC84A2-B285-43BA-AD05-BBC1878DE73C}" destId="{C6B57875-88B3-4F52-907E-CE14FC6AC44D}" srcOrd="0" destOrd="0" presId="urn:microsoft.com/office/officeart/2008/layout/NameandTitleOrganizationalChart"/>
    <dgm:cxn modelId="{18A1980D-11D5-4C23-AB16-22C66329567B}" type="presParOf" srcId="{51BC84A2-B285-43BA-AD05-BBC1878DE73C}" destId="{E6A8C468-5BFA-46F2-82FC-51C55414C01A}" srcOrd="1" destOrd="0" presId="urn:microsoft.com/office/officeart/2008/layout/NameandTitleOrganizationalChart"/>
    <dgm:cxn modelId="{DA8429F1-0A1E-48EF-81CE-317B5C8DB126}" type="presParOf" srcId="{51BC84A2-B285-43BA-AD05-BBC1878DE73C}" destId="{23E46BAD-14B1-4884-AC25-DE3323DD487E}" srcOrd="2" destOrd="0" presId="urn:microsoft.com/office/officeart/2008/layout/NameandTitleOrganizationalChart"/>
    <dgm:cxn modelId="{A2EFE8BD-1B0C-4127-AEE3-1D47B92601B7}" type="presParOf" srcId="{CF2499E5-5D4E-4E85-89DF-BDDCDD0F941E}" destId="{E7990703-AB3E-4354-B6D4-F4B3F9DBAC48}" srcOrd="1" destOrd="0" presId="urn:microsoft.com/office/officeart/2008/layout/NameandTitleOrganizationalChart"/>
    <dgm:cxn modelId="{D195A24B-5025-44EA-9C23-AEE35202A7F3}" type="presParOf" srcId="{CF2499E5-5D4E-4E85-89DF-BDDCDD0F941E}" destId="{8B353B4E-D622-4E44-83F9-7EAC0E214EDD}" srcOrd="2" destOrd="0" presId="urn:microsoft.com/office/officeart/2008/layout/NameandTitleOrganizationalChart"/>
    <dgm:cxn modelId="{882D2592-6070-4B1D-B159-98263A5E7623}" type="presParOf" srcId="{BBD939C4-99A3-4306-8B99-FE47DE775160}" destId="{FDB64F10-A80C-4D7E-A39F-7002762EEA31}" srcOrd="6" destOrd="0" presId="urn:microsoft.com/office/officeart/2008/layout/NameandTitleOrganizationalChart"/>
    <dgm:cxn modelId="{FFA6ABF1-FD39-471C-8EF7-D56D2F915C41}" type="presParOf" srcId="{BBD939C4-99A3-4306-8B99-FE47DE775160}" destId="{74244273-45B0-456D-A083-BB05EDEA548F}" srcOrd="7" destOrd="0" presId="urn:microsoft.com/office/officeart/2008/layout/NameandTitleOrganizationalChart"/>
    <dgm:cxn modelId="{1029CDE8-9119-422B-9DD5-251AEF16C097}" type="presParOf" srcId="{74244273-45B0-456D-A083-BB05EDEA548F}" destId="{BA1ECD6F-2439-4052-A0AD-94D33B6435D2}" srcOrd="0" destOrd="0" presId="urn:microsoft.com/office/officeart/2008/layout/NameandTitleOrganizationalChart"/>
    <dgm:cxn modelId="{235E68CD-683C-422C-8718-1C2AD9137C51}" type="presParOf" srcId="{BA1ECD6F-2439-4052-A0AD-94D33B6435D2}" destId="{514ECA7D-8D73-4A43-A537-4B8C5BD295BA}" srcOrd="0" destOrd="0" presId="urn:microsoft.com/office/officeart/2008/layout/NameandTitleOrganizationalChart"/>
    <dgm:cxn modelId="{2AA56368-94BB-4E73-9FF5-F10F7A7665BB}" type="presParOf" srcId="{BA1ECD6F-2439-4052-A0AD-94D33B6435D2}" destId="{D56D1F73-277F-4C41-8C3A-23AB31E45498}" srcOrd="1" destOrd="0" presId="urn:microsoft.com/office/officeart/2008/layout/NameandTitleOrganizationalChart"/>
    <dgm:cxn modelId="{5C447CD9-8F7D-4F9D-9CE7-1648103947EE}" type="presParOf" srcId="{BA1ECD6F-2439-4052-A0AD-94D33B6435D2}" destId="{FB56EF94-A2AD-402E-914C-3C754BFDB821}" srcOrd="2" destOrd="0" presId="urn:microsoft.com/office/officeart/2008/layout/NameandTitleOrganizationalChart"/>
    <dgm:cxn modelId="{FF1E6689-0CB8-4692-8617-FCB592366D53}" type="presParOf" srcId="{74244273-45B0-456D-A083-BB05EDEA548F}" destId="{C7BBBB8C-82BC-4B76-9755-0447B9A7E7A2}" srcOrd="1" destOrd="0" presId="urn:microsoft.com/office/officeart/2008/layout/NameandTitleOrganizationalChart"/>
    <dgm:cxn modelId="{A7E04FDC-49B2-4702-8DF2-593FE0CDD437}" type="presParOf" srcId="{74244273-45B0-456D-A083-BB05EDEA548F}" destId="{FA53A14D-3521-4548-B0A1-33527BB2B342}" srcOrd="2" destOrd="0" presId="urn:microsoft.com/office/officeart/2008/layout/NameandTitleOrganizationalChart"/>
    <dgm:cxn modelId="{E91AEE58-20A4-4A16-8240-BEDDFADA6744}" type="presParOf" srcId="{BBD939C4-99A3-4306-8B99-FE47DE775160}" destId="{778FD4F9-DB41-4540-94A9-84F1B2ED1259}" srcOrd="8" destOrd="0" presId="urn:microsoft.com/office/officeart/2008/layout/NameandTitleOrganizationalChart"/>
    <dgm:cxn modelId="{F23B1F66-123F-49FF-ACB7-81C2503D243A}" type="presParOf" srcId="{BBD939C4-99A3-4306-8B99-FE47DE775160}" destId="{CC5ABD24-E540-49B2-83DD-28AB03AB11BB}" srcOrd="9" destOrd="0" presId="urn:microsoft.com/office/officeart/2008/layout/NameandTitleOrganizationalChart"/>
    <dgm:cxn modelId="{4A14724A-B7AE-4921-8561-A8CEA7DDFF18}" type="presParOf" srcId="{CC5ABD24-E540-49B2-83DD-28AB03AB11BB}" destId="{6DED1917-9FDD-4DCF-93A1-866A9497A1A4}" srcOrd="0" destOrd="0" presId="urn:microsoft.com/office/officeart/2008/layout/NameandTitleOrganizationalChart"/>
    <dgm:cxn modelId="{1F3EF30D-2E5C-4161-943B-85099776B9EB}" type="presParOf" srcId="{6DED1917-9FDD-4DCF-93A1-866A9497A1A4}" destId="{4C55A084-A683-49BF-BAE2-404F142C5F1B}" srcOrd="0" destOrd="0" presId="urn:microsoft.com/office/officeart/2008/layout/NameandTitleOrganizationalChart"/>
    <dgm:cxn modelId="{04F8F461-A6E2-45A1-9606-6A89AF87BAB2}" type="presParOf" srcId="{6DED1917-9FDD-4DCF-93A1-866A9497A1A4}" destId="{B29B0547-4A5A-4BC1-B742-67D01E791DEC}" srcOrd="1" destOrd="0" presId="urn:microsoft.com/office/officeart/2008/layout/NameandTitleOrganizationalChart"/>
    <dgm:cxn modelId="{32F4F91E-01FE-4912-BF5C-7D9099DB3CBD}" type="presParOf" srcId="{6DED1917-9FDD-4DCF-93A1-866A9497A1A4}" destId="{3C968E56-231B-47B3-9110-AAC7DE9155F8}" srcOrd="2" destOrd="0" presId="urn:microsoft.com/office/officeart/2008/layout/NameandTitleOrganizationalChart"/>
    <dgm:cxn modelId="{34A1A04A-A6E1-42B1-8C4A-02E74A25D02F}" type="presParOf" srcId="{CC5ABD24-E540-49B2-83DD-28AB03AB11BB}" destId="{B017010C-B1A1-4F0B-91F0-E41986216DC3}" srcOrd="1" destOrd="0" presId="urn:microsoft.com/office/officeart/2008/layout/NameandTitleOrganizationalChart"/>
    <dgm:cxn modelId="{9DE24F61-2397-4277-BEE4-FB7085BDC1DF}" type="presParOf" srcId="{CC5ABD24-E540-49B2-83DD-28AB03AB11BB}" destId="{2BE31DAA-422A-466B-AD22-1F1AB54AB9FC}" srcOrd="2" destOrd="0" presId="urn:microsoft.com/office/officeart/2008/layout/NameandTitleOrganizationalChart"/>
    <dgm:cxn modelId="{9301B756-DEEF-4D68-9DE5-7F80A59A6D8E}" type="presParOf" srcId="{31B29D1B-BC24-410A-8E49-8E2B992118EF}" destId="{8EEBB0E9-EA4B-472E-811A-286570F549E8}" srcOrd="2" destOrd="0" presId="urn:microsoft.com/office/officeart/2008/layout/NameandTitleOrganizationalChart"/>
    <dgm:cxn modelId="{F417B555-6185-4794-AF22-BE82251A54B7}" type="presParOf" srcId="{DF3CDDCE-BE96-4050-AAB7-8537527C1B48}" destId="{4152C44D-10C1-42E3-A9F8-D90A27D85E62}" srcOrd="2" destOrd="0" presId="urn:microsoft.com/office/officeart/2008/layout/NameandTitleOrganizationalChart"/>
    <dgm:cxn modelId="{DAE8B195-D34D-4E4E-8C53-D9E9E1BCA572}" type="presParOf" srcId="{DF3CDDCE-BE96-4050-AAB7-8537527C1B48}" destId="{FA2FB30A-68B8-4C6B-86E1-9E89013DB80F}" srcOrd="3" destOrd="0" presId="urn:microsoft.com/office/officeart/2008/layout/NameandTitleOrganizationalChart"/>
    <dgm:cxn modelId="{BBB14A86-6BF1-41A5-9054-E2DC3B33CBFC}" type="presParOf" srcId="{FA2FB30A-68B8-4C6B-86E1-9E89013DB80F}" destId="{3C6C2FFA-D631-4103-A26A-7BCF2FC83902}" srcOrd="0" destOrd="0" presId="urn:microsoft.com/office/officeart/2008/layout/NameandTitleOrganizationalChart"/>
    <dgm:cxn modelId="{3301FD98-B140-4ABF-98C1-69A33B22338B}" type="presParOf" srcId="{3C6C2FFA-D631-4103-A26A-7BCF2FC83902}" destId="{15983798-C931-4DC9-9FB4-0AA8321869FC}" srcOrd="0" destOrd="0" presId="urn:microsoft.com/office/officeart/2008/layout/NameandTitleOrganizationalChart"/>
    <dgm:cxn modelId="{807D2AD1-B70A-478D-A45A-F4F6127C763E}" type="presParOf" srcId="{3C6C2FFA-D631-4103-A26A-7BCF2FC83902}" destId="{CE6B90F9-E880-4E3B-8179-6437FD01B062}" srcOrd="1" destOrd="0" presId="urn:microsoft.com/office/officeart/2008/layout/NameandTitleOrganizationalChart"/>
    <dgm:cxn modelId="{66DB25B2-862E-4DAE-8531-DDAF607C2195}" type="presParOf" srcId="{3C6C2FFA-D631-4103-A26A-7BCF2FC83902}" destId="{06008262-892B-4754-BCFE-83528D183D48}" srcOrd="2" destOrd="0" presId="urn:microsoft.com/office/officeart/2008/layout/NameandTitleOrganizationalChart"/>
    <dgm:cxn modelId="{300D351C-227A-4CE5-B132-A492B3F32208}" type="presParOf" srcId="{FA2FB30A-68B8-4C6B-86E1-9E89013DB80F}" destId="{7569F504-A270-4B3F-822E-A464411EE074}" srcOrd="1" destOrd="0" presId="urn:microsoft.com/office/officeart/2008/layout/NameandTitleOrganizationalChart"/>
    <dgm:cxn modelId="{B6BD6C87-00AA-48DB-A560-4965E8F0F7C3}" type="presParOf" srcId="{FA2FB30A-68B8-4C6B-86E1-9E89013DB80F}" destId="{D492A40B-CE3F-4F34-99B8-8EEF8CEFEFB4}" srcOrd="2" destOrd="0" presId="urn:microsoft.com/office/officeart/2008/layout/NameandTitleOrganizationalChart"/>
    <dgm:cxn modelId="{431E8373-6941-4021-9217-8AA2AADC6CEB}" type="presParOf" srcId="{DF3CDDCE-BE96-4050-AAB7-8537527C1B48}" destId="{FE931873-0225-4327-842F-8E0BFF5E4FF4}" srcOrd="4" destOrd="0" presId="urn:microsoft.com/office/officeart/2008/layout/NameandTitleOrganizationalChart"/>
    <dgm:cxn modelId="{B4F47778-BC14-4763-A3E4-F1857A1BE451}" type="presParOf" srcId="{DF3CDDCE-BE96-4050-AAB7-8537527C1B48}" destId="{D361FA6F-3E36-4D1B-B804-436C7C0BFC65}" srcOrd="5" destOrd="0" presId="urn:microsoft.com/office/officeart/2008/layout/NameandTitleOrganizationalChart"/>
    <dgm:cxn modelId="{B341F173-916D-4756-85DF-84955BDE334D}" type="presParOf" srcId="{D361FA6F-3E36-4D1B-B804-436C7C0BFC65}" destId="{846EF3E7-E38E-4773-AC03-944F609ED31C}" srcOrd="0" destOrd="0" presId="urn:microsoft.com/office/officeart/2008/layout/NameandTitleOrganizationalChart"/>
    <dgm:cxn modelId="{4E4F2491-425C-4EE5-B877-8C684741AAF8}" type="presParOf" srcId="{846EF3E7-E38E-4773-AC03-944F609ED31C}" destId="{7B6E5897-BDCD-4930-86F6-489DA3AA8927}" srcOrd="0" destOrd="0" presId="urn:microsoft.com/office/officeart/2008/layout/NameandTitleOrganizationalChart"/>
    <dgm:cxn modelId="{9676662D-19F7-49B2-A310-1CC66C779855}" type="presParOf" srcId="{846EF3E7-E38E-4773-AC03-944F609ED31C}" destId="{56EA402B-460B-425B-A0BD-AB8A4C6A8DC7}" srcOrd="1" destOrd="0" presId="urn:microsoft.com/office/officeart/2008/layout/NameandTitleOrganizationalChart"/>
    <dgm:cxn modelId="{824896F2-9D1E-4B58-B109-3C2489742982}" type="presParOf" srcId="{846EF3E7-E38E-4773-AC03-944F609ED31C}" destId="{0D5D58BA-AAB7-4F4B-8A73-5B0034CAED4D}" srcOrd="2" destOrd="0" presId="urn:microsoft.com/office/officeart/2008/layout/NameandTitleOrganizationalChart"/>
    <dgm:cxn modelId="{88F04BD8-809F-43B6-BFB1-89A61DC22AAC}" type="presParOf" srcId="{D361FA6F-3E36-4D1B-B804-436C7C0BFC65}" destId="{EA943F0F-ED44-4B30-9867-540D6F016C2F}" srcOrd="1" destOrd="0" presId="urn:microsoft.com/office/officeart/2008/layout/NameandTitleOrganizationalChart"/>
    <dgm:cxn modelId="{154D4C49-35B7-4126-A762-878FDFD9902F}" type="presParOf" srcId="{D361FA6F-3E36-4D1B-B804-436C7C0BFC65}" destId="{B46B5255-1930-4E49-BBB5-33B2056484F6}" srcOrd="2" destOrd="0" presId="urn:microsoft.com/office/officeart/2008/layout/NameandTitleOrganizationalChart"/>
    <dgm:cxn modelId="{62D60CE0-A4EF-420F-93F2-FC1753C24DED}" type="presParOf" srcId="{8F61D120-0241-4CA9-B391-98CA876F64F0}" destId="{7CBFDBA7-AD4F-43D1-93BA-D99046D2AB64}" srcOrd="2" destOrd="0" presId="urn:microsoft.com/office/officeart/2008/layout/NameandTitleOrganizationalChar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931873-0225-4327-842F-8E0BFF5E4FF4}">
      <dsp:nvSpPr>
        <dsp:cNvPr id="0" name=""/>
        <dsp:cNvSpPr/>
      </dsp:nvSpPr>
      <dsp:spPr>
        <a:xfrm>
          <a:off x="2930546" y="977718"/>
          <a:ext cx="2471844" cy="141688"/>
        </a:xfrm>
        <a:custGeom>
          <a:avLst/>
          <a:gdLst/>
          <a:ahLst/>
          <a:cxnLst/>
          <a:rect l="0" t="0" r="0" b="0"/>
          <a:pathLst>
            <a:path>
              <a:moveTo>
                <a:pt x="0" y="0"/>
              </a:moveTo>
              <a:lnTo>
                <a:pt x="0" y="60157"/>
              </a:lnTo>
              <a:lnTo>
                <a:pt x="2471844" y="60157"/>
              </a:lnTo>
              <a:lnTo>
                <a:pt x="2471844" y="141688"/>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52C44D-10C1-42E3-A9F8-D90A27D85E62}">
      <dsp:nvSpPr>
        <dsp:cNvPr id="0" name=""/>
        <dsp:cNvSpPr/>
      </dsp:nvSpPr>
      <dsp:spPr>
        <a:xfrm>
          <a:off x="505409" y="977718"/>
          <a:ext cx="2425136" cy="141692"/>
        </a:xfrm>
        <a:custGeom>
          <a:avLst/>
          <a:gdLst/>
          <a:ahLst/>
          <a:cxnLst/>
          <a:rect l="0" t="0" r="0" b="0"/>
          <a:pathLst>
            <a:path>
              <a:moveTo>
                <a:pt x="2425136" y="0"/>
              </a:moveTo>
              <a:lnTo>
                <a:pt x="2425136" y="60160"/>
              </a:lnTo>
              <a:lnTo>
                <a:pt x="0" y="60160"/>
              </a:lnTo>
              <a:lnTo>
                <a:pt x="0" y="141692"/>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8FD4F9-DB41-4540-94A9-84F1B2ED1259}">
      <dsp:nvSpPr>
        <dsp:cNvPr id="0" name=""/>
        <dsp:cNvSpPr/>
      </dsp:nvSpPr>
      <dsp:spPr>
        <a:xfrm>
          <a:off x="2931579" y="2057369"/>
          <a:ext cx="2470811" cy="178964"/>
        </a:xfrm>
        <a:custGeom>
          <a:avLst/>
          <a:gdLst/>
          <a:ahLst/>
          <a:cxnLst/>
          <a:rect l="0" t="0" r="0" b="0"/>
          <a:pathLst>
            <a:path>
              <a:moveTo>
                <a:pt x="0" y="0"/>
              </a:moveTo>
              <a:lnTo>
                <a:pt x="0" y="97433"/>
              </a:lnTo>
              <a:lnTo>
                <a:pt x="2470811" y="97433"/>
              </a:lnTo>
              <a:lnTo>
                <a:pt x="2470811" y="17896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B64F10-A80C-4D7E-A39F-7002762EEA31}">
      <dsp:nvSpPr>
        <dsp:cNvPr id="0" name=""/>
        <dsp:cNvSpPr/>
      </dsp:nvSpPr>
      <dsp:spPr>
        <a:xfrm>
          <a:off x="2931579" y="2057369"/>
          <a:ext cx="1565385" cy="178964"/>
        </a:xfrm>
        <a:custGeom>
          <a:avLst/>
          <a:gdLst/>
          <a:ahLst/>
          <a:cxnLst/>
          <a:rect l="0" t="0" r="0" b="0"/>
          <a:pathLst>
            <a:path>
              <a:moveTo>
                <a:pt x="0" y="0"/>
              </a:moveTo>
              <a:lnTo>
                <a:pt x="0" y="97433"/>
              </a:lnTo>
              <a:lnTo>
                <a:pt x="1565385" y="97433"/>
              </a:lnTo>
              <a:lnTo>
                <a:pt x="1565385" y="17896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98F70-B984-4130-9EE6-4A90E11906FB}">
      <dsp:nvSpPr>
        <dsp:cNvPr id="0" name=""/>
        <dsp:cNvSpPr/>
      </dsp:nvSpPr>
      <dsp:spPr>
        <a:xfrm>
          <a:off x="2931579" y="2057369"/>
          <a:ext cx="659960" cy="178964"/>
        </a:xfrm>
        <a:custGeom>
          <a:avLst/>
          <a:gdLst/>
          <a:ahLst/>
          <a:cxnLst/>
          <a:rect l="0" t="0" r="0" b="0"/>
          <a:pathLst>
            <a:path>
              <a:moveTo>
                <a:pt x="0" y="0"/>
              </a:moveTo>
              <a:lnTo>
                <a:pt x="0" y="97433"/>
              </a:lnTo>
              <a:lnTo>
                <a:pt x="659960" y="97433"/>
              </a:lnTo>
              <a:lnTo>
                <a:pt x="659960" y="17896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53C22D-AC09-447E-B630-303F4F400769}">
      <dsp:nvSpPr>
        <dsp:cNvPr id="0" name=""/>
        <dsp:cNvSpPr/>
      </dsp:nvSpPr>
      <dsp:spPr>
        <a:xfrm>
          <a:off x="2686114" y="3190200"/>
          <a:ext cx="1810850" cy="163062"/>
        </a:xfrm>
        <a:custGeom>
          <a:avLst/>
          <a:gdLst/>
          <a:ahLst/>
          <a:cxnLst/>
          <a:rect l="0" t="0" r="0" b="0"/>
          <a:pathLst>
            <a:path>
              <a:moveTo>
                <a:pt x="0" y="0"/>
              </a:moveTo>
              <a:lnTo>
                <a:pt x="0" y="81531"/>
              </a:lnTo>
              <a:lnTo>
                <a:pt x="1810850" y="81531"/>
              </a:lnTo>
              <a:lnTo>
                <a:pt x="1810850" y="1630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0D647C-29D9-45A8-8530-FE5A0B28FF02}">
      <dsp:nvSpPr>
        <dsp:cNvPr id="0" name=""/>
        <dsp:cNvSpPr/>
      </dsp:nvSpPr>
      <dsp:spPr>
        <a:xfrm>
          <a:off x="2686114" y="3190200"/>
          <a:ext cx="905425" cy="163062"/>
        </a:xfrm>
        <a:custGeom>
          <a:avLst/>
          <a:gdLst/>
          <a:ahLst/>
          <a:cxnLst/>
          <a:rect l="0" t="0" r="0" b="0"/>
          <a:pathLst>
            <a:path>
              <a:moveTo>
                <a:pt x="0" y="0"/>
              </a:moveTo>
              <a:lnTo>
                <a:pt x="0" y="81531"/>
              </a:lnTo>
              <a:lnTo>
                <a:pt x="905425" y="81531"/>
              </a:lnTo>
              <a:lnTo>
                <a:pt x="905425" y="1630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31C718-CBE8-489F-B9A6-5BBA2005D038}">
      <dsp:nvSpPr>
        <dsp:cNvPr id="0" name=""/>
        <dsp:cNvSpPr/>
      </dsp:nvSpPr>
      <dsp:spPr>
        <a:xfrm>
          <a:off x="2640394" y="3190200"/>
          <a:ext cx="91440" cy="163062"/>
        </a:xfrm>
        <a:custGeom>
          <a:avLst/>
          <a:gdLst/>
          <a:ahLst/>
          <a:cxnLst/>
          <a:rect l="0" t="0" r="0" b="0"/>
          <a:pathLst>
            <a:path>
              <a:moveTo>
                <a:pt x="45720" y="0"/>
              </a:moveTo>
              <a:lnTo>
                <a:pt x="45720" y="1630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BAFB0A-45D4-4966-BF69-A73D5BD1AB5A}">
      <dsp:nvSpPr>
        <dsp:cNvPr id="0" name=""/>
        <dsp:cNvSpPr/>
      </dsp:nvSpPr>
      <dsp:spPr>
        <a:xfrm>
          <a:off x="1780688" y="3190200"/>
          <a:ext cx="905425" cy="163062"/>
        </a:xfrm>
        <a:custGeom>
          <a:avLst/>
          <a:gdLst/>
          <a:ahLst/>
          <a:cxnLst/>
          <a:rect l="0" t="0" r="0" b="0"/>
          <a:pathLst>
            <a:path>
              <a:moveTo>
                <a:pt x="905425" y="0"/>
              </a:moveTo>
              <a:lnTo>
                <a:pt x="905425" y="81531"/>
              </a:lnTo>
              <a:lnTo>
                <a:pt x="0" y="81531"/>
              </a:lnTo>
              <a:lnTo>
                <a:pt x="0" y="1630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842F12-FC5E-4969-AE45-11E809DB7A49}">
      <dsp:nvSpPr>
        <dsp:cNvPr id="0" name=""/>
        <dsp:cNvSpPr/>
      </dsp:nvSpPr>
      <dsp:spPr>
        <a:xfrm>
          <a:off x="875263" y="3190200"/>
          <a:ext cx="1810850" cy="163062"/>
        </a:xfrm>
        <a:custGeom>
          <a:avLst/>
          <a:gdLst/>
          <a:ahLst/>
          <a:cxnLst/>
          <a:rect l="0" t="0" r="0" b="0"/>
          <a:pathLst>
            <a:path>
              <a:moveTo>
                <a:pt x="1810850" y="0"/>
              </a:moveTo>
              <a:lnTo>
                <a:pt x="1810850" y="81531"/>
              </a:lnTo>
              <a:lnTo>
                <a:pt x="0" y="81531"/>
              </a:lnTo>
              <a:lnTo>
                <a:pt x="0" y="16306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47BB16-99AE-4D98-A0C5-7B8EAB85C66C}">
      <dsp:nvSpPr>
        <dsp:cNvPr id="0" name=""/>
        <dsp:cNvSpPr/>
      </dsp:nvSpPr>
      <dsp:spPr>
        <a:xfrm>
          <a:off x="2686114" y="2057369"/>
          <a:ext cx="245465" cy="178964"/>
        </a:xfrm>
        <a:custGeom>
          <a:avLst/>
          <a:gdLst/>
          <a:ahLst/>
          <a:cxnLst/>
          <a:rect l="0" t="0" r="0" b="0"/>
          <a:pathLst>
            <a:path>
              <a:moveTo>
                <a:pt x="245465" y="0"/>
              </a:moveTo>
              <a:lnTo>
                <a:pt x="245465" y="97433"/>
              </a:lnTo>
              <a:lnTo>
                <a:pt x="0" y="97433"/>
              </a:lnTo>
              <a:lnTo>
                <a:pt x="0" y="17896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814480-91BC-4377-BD96-E6AD0DA1C105}">
      <dsp:nvSpPr>
        <dsp:cNvPr id="0" name=""/>
        <dsp:cNvSpPr/>
      </dsp:nvSpPr>
      <dsp:spPr>
        <a:xfrm>
          <a:off x="1780688" y="2057369"/>
          <a:ext cx="1150890" cy="178964"/>
        </a:xfrm>
        <a:custGeom>
          <a:avLst/>
          <a:gdLst/>
          <a:ahLst/>
          <a:cxnLst/>
          <a:rect l="0" t="0" r="0" b="0"/>
          <a:pathLst>
            <a:path>
              <a:moveTo>
                <a:pt x="1150890" y="0"/>
              </a:moveTo>
              <a:lnTo>
                <a:pt x="1150890" y="97433"/>
              </a:lnTo>
              <a:lnTo>
                <a:pt x="0" y="97433"/>
              </a:lnTo>
              <a:lnTo>
                <a:pt x="0" y="17896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CF11B9-7C40-4FB5-A17A-F14EE65FADCC}">
      <dsp:nvSpPr>
        <dsp:cNvPr id="0" name=""/>
        <dsp:cNvSpPr/>
      </dsp:nvSpPr>
      <dsp:spPr>
        <a:xfrm>
          <a:off x="2884826" y="977718"/>
          <a:ext cx="91440" cy="125786"/>
        </a:xfrm>
        <a:custGeom>
          <a:avLst/>
          <a:gdLst/>
          <a:ahLst/>
          <a:cxnLst/>
          <a:rect l="0" t="0" r="0" b="0"/>
          <a:pathLst>
            <a:path>
              <a:moveTo>
                <a:pt x="45720" y="0"/>
              </a:moveTo>
              <a:lnTo>
                <a:pt x="45720" y="44255"/>
              </a:lnTo>
              <a:lnTo>
                <a:pt x="46753" y="44255"/>
              </a:lnTo>
              <a:lnTo>
                <a:pt x="46753" y="125786"/>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1868608-ECD9-4CF5-9839-B7501DC5EBB5}">
      <dsp:nvSpPr>
        <dsp:cNvPr id="0" name=""/>
        <dsp:cNvSpPr/>
      </dsp:nvSpPr>
      <dsp:spPr>
        <a:xfrm>
          <a:off x="2593108" y="23852"/>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b="1" kern="1200"/>
            <a:t>SMU Provost</a:t>
          </a:r>
        </a:p>
      </dsp:txBody>
      <dsp:txXfrm>
        <a:off x="2593108" y="23852"/>
        <a:ext cx="674875" cy="953865"/>
      </dsp:txXfrm>
    </dsp:sp>
    <dsp:sp modelId="{27403AF1-F1E9-463B-9259-53D033850813}">
      <dsp:nvSpPr>
        <dsp:cNvPr id="0" name=""/>
        <dsp:cNvSpPr/>
      </dsp:nvSpPr>
      <dsp:spPr>
        <a:xfrm>
          <a:off x="4294502" y="576472"/>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4294502" y="576472"/>
        <a:ext cx="607387" cy="116473"/>
      </dsp:txXfrm>
    </dsp:sp>
    <dsp:sp modelId="{6DEE6078-F436-4862-BB6A-A4CE3B2A60C4}">
      <dsp:nvSpPr>
        <dsp:cNvPr id="0" name=""/>
        <dsp:cNvSpPr/>
      </dsp:nvSpPr>
      <dsp:spPr>
        <a:xfrm>
          <a:off x="2594141" y="1103504"/>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b="1" kern="1200"/>
            <a:t>Dean, School of Information systems</a:t>
          </a:r>
        </a:p>
      </dsp:txBody>
      <dsp:txXfrm>
        <a:off x="2594141" y="1103504"/>
        <a:ext cx="674875" cy="953865"/>
      </dsp:txXfrm>
    </dsp:sp>
    <dsp:sp modelId="{CFD772D5-21F5-425A-A258-D5E46D3362FF}">
      <dsp:nvSpPr>
        <dsp:cNvPr id="0" name=""/>
        <dsp:cNvSpPr/>
      </dsp:nvSpPr>
      <dsp:spPr>
        <a:xfrm>
          <a:off x="3389076" y="1693400"/>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3389076" y="1693400"/>
        <a:ext cx="607387" cy="116473"/>
      </dsp:txXfrm>
    </dsp:sp>
    <dsp:sp modelId="{3F99A1E6-CF8B-4B0F-9AB8-586CF892F02B}">
      <dsp:nvSpPr>
        <dsp:cNvPr id="0" name=""/>
        <dsp:cNvSpPr/>
      </dsp:nvSpPr>
      <dsp:spPr>
        <a:xfrm>
          <a:off x="1443251" y="2236334"/>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Deputy dean, faculty and research</a:t>
          </a:r>
        </a:p>
      </dsp:txBody>
      <dsp:txXfrm>
        <a:off x="1443251" y="2236334"/>
        <a:ext cx="674875" cy="953865"/>
      </dsp:txXfrm>
    </dsp:sp>
    <dsp:sp modelId="{744986CE-04B0-4897-86ED-1386985A1C38}">
      <dsp:nvSpPr>
        <dsp:cNvPr id="0" name=""/>
        <dsp:cNvSpPr/>
      </dsp:nvSpPr>
      <dsp:spPr>
        <a:xfrm>
          <a:off x="1578226" y="2810328"/>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1578226" y="2810328"/>
        <a:ext cx="607387" cy="116473"/>
      </dsp:txXfrm>
    </dsp:sp>
    <dsp:sp modelId="{A9C0670F-C42E-4EE1-9551-C1B66013AB06}">
      <dsp:nvSpPr>
        <dsp:cNvPr id="0" name=""/>
        <dsp:cNvSpPr/>
      </dsp:nvSpPr>
      <dsp:spPr>
        <a:xfrm>
          <a:off x="2348676" y="2236334"/>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b="1" kern="1200"/>
            <a:t>Associate dean, research (Prof. Archan Misra)</a:t>
          </a:r>
        </a:p>
      </dsp:txBody>
      <dsp:txXfrm>
        <a:off x="2348676" y="2236334"/>
        <a:ext cx="674875" cy="953865"/>
      </dsp:txXfrm>
    </dsp:sp>
    <dsp:sp modelId="{8FC38179-52FF-4B69-9CAC-04EBC67D5F9C}">
      <dsp:nvSpPr>
        <dsp:cNvPr id="0" name=""/>
        <dsp:cNvSpPr/>
      </dsp:nvSpPr>
      <dsp:spPr>
        <a:xfrm>
          <a:off x="2483651" y="2810328"/>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2483651" y="2810328"/>
        <a:ext cx="607387" cy="116473"/>
      </dsp:txXfrm>
    </dsp:sp>
    <dsp:sp modelId="{AA0ED020-A80C-4F92-B82A-7DF9C90CAD38}">
      <dsp:nvSpPr>
        <dsp:cNvPr id="0" name=""/>
        <dsp:cNvSpPr/>
      </dsp:nvSpPr>
      <dsp:spPr>
        <a:xfrm>
          <a:off x="537825" y="3353262"/>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Research scientists</a:t>
          </a:r>
        </a:p>
      </dsp:txBody>
      <dsp:txXfrm>
        <a:off x="537825" y="3353262"/>
        <a:ext cx="674875" cy="953865"/>
      </dsp:txXfrm>
    </dsp:sp>
    <dsp:sp modelId="{47DD8302-3D53-4F4B-97F2-FF4C38E713FD}">
      <dsp:nvSpPr>
        <dsp:cNvPr id="0" name=""/>
        <dsp:cNvSpPr/>
      </dsp:nvSpPr>
      <dsp:spPr>
        <a:xfrm>
          <a:off x="672800" y="3927256"/>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672800" y="3927256"/>
        <a:ext cx="607387" cy="116473"/>
      </dsp:txXfrm>
    </dsp:sp>
    <dsp:sp modelId="{6D54CC7A-63E6-4435-B6F7-9F9893349ABF}">
      <dsp:nvSpPr>
        <dsp:cNvPr id="0" name=""/>
        <dsp:cNvSpPr/>
      </dsp:nvSpPr>
      <dsp:spPr>
        <a:xfrm>
          <a:off x="1443251" y="3353262"/>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Postdocs</a:t>
          </a:r>
        </a:p>
      </dsp:txBody>
      <dsp:txXfrm>
        <a:off x="1443251" y="3353262"/>
        <a:ext cx="674875" cy="953865"/>
      </dsp:txXfrm>
    </dsp:sp>
    <dsp:sp modelId="{530EF859-6D1C-4424-929D-02560173870B}">
      <dsp:nvSpPr>
        <dsp:cNvPr id="0" name=""/>
        <dsp:cNvSpPr/>
      </dsp:nvSpPr>
      <dsp:spPr>
        <a:xfrm>
          <a:off x="1578226" y="3927256"/>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1578226" y="3927256"/>
        <a:ext cx="607387" cy="116473"/>
      </dsp:txXfrm>
    </dsp:sp>
    <dsp:sp modelId="{E5C3A886-9250-4AE9-AE4D-0A3F6055DF55}">
      <dsp:nvSpPr>
        <dsp:cNvPr id="0" name=""/>
        <dsp:cNvSpPr/>
      </dsp:nvSpPr>
      <dsp:spPr>
        <a:xfrm>
          <a:off x="2348676" y="3353262"/>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PhD students</a:t>
          </a:r>
        </a:p>
      </dsp:txBody>
      <dsp:txXfrm>
        <a:off x="2348676" y="3353262"/>
        <a:ext cx="674875" cy="953865"/>
      </dsp:txXfrm>
    </dsp:sp>
    <dsp:sp modelId="{85E9736E-D8B5-4E69-895B-5044EA506632}">
      <dsp:nvSpPr>
        <dsp:cNvPr id="0" name=""/>
        <dsp:cNvSpPr/>
      </dsp:nvSpPr>
      <dsp:spPr>
        <a:xfrm>
          <a:off x="2483651" y="3927256"/>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2483651" y="3927256"/>
        <a:ext cx="607387" cy="116473"/>
      </dsp:txXfrm>
    </dsp:sp>
    <dsp:sp modelId="{E58C4139-2123-48FF-A3BC-CBF761C213AC}">
      <dsp:nvSpPr>
        <dsp:cNvPr id="0" name=""/>
        <dsp:cNvSpPr/>
      </dsp:nvSpPr>
      <dsp:spPr>
        <a:xfrm>
          <a:off x="3254101" y="3353262"/>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Research engineers</a:t>
          </a:r>
        </a:p>
      </dsp:txBody>
      <dsp:txXfrm>
        <a:off x="3254101" y="3353262"/>
        <a:ext cx="674875" cy="953865"/>
      </dsp:txXfrm>
    </dsp:sp>
    <dsp:sp modelId="{4924D1E4-4C99-4D35-8F63-FD18BBC970AD}">
      <dsp:nvSpPr>
        <dsp:cNvPr id="0" name=""/>
        <dsp:cNvSpPr/>
      </dsp:nvSpPr>
      <dsp:spPr>
        <a:xfrm>
          <a:off x="3389076" y="3927256"/>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3389076" y="3927256"/>
        <a:ext cx="607387" cy="116473"/>
      </dsp:txXfrm>
    </dsp:sp>
    <dsp:sp modelId="{23703A06-27CA-4991-95B6-8933E4CB14FF}">
      <dsp:nvSpPr>
        <dsp:cNvPr id="0" name=""/>
        <dsp:cNvSpPr/>
      </dsp:nvSpPr>
      <dsp:spPr>
        <a:xfrm>
          <a:off x="4159527" y="3353262"/>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b="1" kern="1200"/>
            <a:t>Intern (Myself)</a:t>
          </a:r>
        </a:p>
      </dsp:txBody>
      <dsp:txXfrm>
        <a:off x="4159527" y="3353262"/>
        <a:ext cx="674875" cy="953865"/>
      </dsp:txXfrm>
    </dsp:sp>
    <dsp:sp modelId="{EC1DA9C4-9D2D-4983-9CA9-1C473D6EA8D4}">
      <dsp:nvSpPr>
        <dsp:cNvPr id="0" name=""/>
        <dsp:cNvSpPr/>
      </dsp:nvSpPr>
      <dsp:spPr>
        <a:xfrm>
          <a:off x="4294502" y="3927256"/>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4294502" y="3927256"/>
        <a:ext cx="607387" cy="116473"/>
      </dsp:txXfrm>
    </dsp:sp>
    <dsp:sp modelId="{C6B57875-88B3-4F52-907E-CE14FC6AC44D}">
      <dsp:nvSpPr>
        <dsp:cNvPr id="0" name=""/>
        <dsp:cNvSpPr/>
      </dsp:nvSpPr>
      <dsp:spPr>
        <a:xfrm>
          <a:off x="3254101" y="2236334"/>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Assistant dean, administration</a:t>
          </a:r>
        </a:p>
      </dsp:txBody>
      <dsp:txXfrm>
        <a:off x="3254101" y="2236334"/>
        <a:ext cx="674875" cy="953865"/>
      </dsp:txXfrm>
    </dsp:sp>
    <dsp:sp modelId="{E6A8C468-5BFA-46F2-82FC-51C55414C01A}">
      <dsp:nvSpPr>
        <dsp:cNvPr id="0" name=""/>
        <dsp:cNvSpPr/>
      </dsp:nvSpPr>
      <dsp:spPr>
        <a:xfrm>
          <a:off x="3389076" y="2810328"/>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3389076" y="2810328"/>
        <a:ext cx="607387" cy="116473"/>
      </dsp:txXfrm>
    </dsp:sp>
    <dsp:sp modelId="{514ECA7D-8D73-4A43-A537-4B8C5BD295BA}">
      <dsp:nvSpPr>
        <dsp:cNvPr id="0" name=""/>
        <dsp:cNvSpPr/>
      </dsp:nvSpPr>
      <dsp:spPr>
        <a:xfrm>
          <a:off x="4159527" y="2236334"/>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Deputy dean, practice and eductaion</a:t>
          </a:r>
        </a:p>
      </dsp:txBody>
      <dsp:txXfrm>
        <a:off x="4159527" y="2236334"/>
        <a:ext cx="674875" cy="953865"/>
      </dsp:txXfrm>
    </dsp:sp>
    <dsp:sp modelId="{D56D1F73-277F-4C41-8C3A-23AB31E45498}">
      <dsp:nvSpPr>
        <dsp:cNvPr id="0" name=""/>
        <dsp:cNvSpPr/>
      </dsp:nvSpPr>
      <dsp:spPr>
        <a:xfrm>
          <a:off x="4294502" y="2810328"/>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4294502" y="2810328"/>
        <a:ext cx="607387" cy="116473"/>
      </dsp:txXfrm>
    </dsp:sp>
    <dsp:sp modelId="{4C55A084-A683-49BF-BAE2-404F142C5F1B}">
      <dsp:nvSpPr>
        <dsp:cNvPr id="0" name=""/>
        <dsp:cNvSpPr/>
      </dsp:nvSpPr>
      <dsp:spPr>
        <a:xfrm>
          <a:off x="5064952" y="2236334"/>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Associate dean, postgraduate programme</a:t>
          </a:r>
        </a:p>
      </dsp:txBody>
      <dsp:txXfrm>
        <a:off x="5064952" y="2236334"/>
        <a:ext cx="674875" cy="953865"/>
      </dsp:txXfrm>
    </dsp:sp>
    <dsp:sp modelId="{B29B0547-4A5A-4BC1-B742-67D01E791DEC}">
      <dsp:nvSpPr>
        <dsp:cNvPr id="0" name=""/>
        <dsp:cNvSpPr/>
      </dsp:nvSpPr>
      <dsp:spPr>
        <a:xfrm>
          <a:off x="5199927" y="2810328"/>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5199927" y="2810328"/>
        <a:ext cx="607387" cy="116473"/>
      </dsp:txXfrm>
    </dsp:sp>
    <dsp:sp modelId="{15983798-C931-4DC9-9FB4-0AA8321869FC}">
      <dsp:nvSpPr>
        <dsp:cNvPr id="0" name=""/>
        <dsp:cNvSpPr/>
      </dsp:nvSpPr>
      <dsp:spPr>
        <a:xfrm>
          <a:off x="167972" y="1119410"/>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Dean, School of Finances</a:t>
          </a:r>
        </a:p>
      </dsp:txBody>
      <dsp:txXfrm>
        <a:off x="167972" y="1119410"/>
        <a:ext cx="674875" cy="953865"/>
      </dsp:txXfrm>
    </dsp:sp>
    <dsp:sp modelId="{CE6B90F9-E880-4E3B-8179-6437FD01B062}">
      <dsp:nvSpPr>
        <dsp:cNvPr id="0" name=""/>
        <dsp:cNvSpPr/>
      </dsp:nvSpPr>
      <dsp:spPr>
        <a:xfrm>
          <a:off x="4294502" y="1693400"/>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4294502" y="1693400"/>
        <a:ext cx="607387" cy="116473"/>
      </dsp:txXfrm>
    </dsp:sp>
    <dsp:sp modelId="{7B6E5897-BDCD-4930-86F6-489DA3AA8927}">
      <dsp:nvSpPr>
        <dsp:cNvPr id="0" name=""/>
        <dsp:cNvSpPr/>
      </dsp:nvSpPr>
      <dsp:spPr>
        <a:xfrm>
          <a:off x="5064952" y="1119406"/>
          <a:ext cx="674875" cy="953865"/>
        </a:xfrm>
        <a:prstGeom prst="rect">
          <a:avLst/>
        </a:prstGeom>
        <a:solidFill>
          <a:schemeClr val="lt1">
            <a:hueOff val="0"/>
            <a:satOff val="0"/>
            <a:lumOff val="0"/>
            <a:alphaOff val="0"/>
          </a:schemeClr>
        </a:solidFill>
        <a:ln w="19050" cap="flat" cmpd="sng" algn="ctr">
          <a:solidFill>
            <a:schemeClr val="dk2">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6985" tIns="6985" rIns="6985" bIns="49307" numCol="1" spcCol="1270" anchor="ctr" anchorCtr="0">
          <a:noAutofit/>
        </a:bodyPr>
        <a:lstStyle/>
        <a:p>
          <a:pPr lvl="0" algn="ctr" defTabSz="466725">
            <a:lnSpc>
              <a:spcPct val="90000"/>
            </a:lnSpc>
            <a:spcBef>
              <a:spcPct val="0"/>
            </a:spcBef>
            <a:spcAft>
              <a:spcPct val="35000"/>
            </a:spcAft>
          </a:pPr>
          <a:r>
            <a:rPr lang="en-US" sz="1050" kern="1200"/>
            <a:t>Dean, School of Law</a:t>
          </a:r>
        </a:p>
      </dsp:txBody>
      <dsp:txXfrm>
        <a:off x="5064952" y="1119406"/>
        <a:ext cx="674875" cy="953865"/>
      </dsp:txXfrm>
    </dsp:sp>
    <dsp:sp modelId="{56EA402B-460B-425B-A0BD-AB8A4C6A8DC7}">
      <dsp:nvSpPr>
        <dsp:cNvPr id="0" name=""/>
        <dsp:cNvSpPr/>
      </dsp:nvSpPr>
      <dsp:spPr>
        <a:xfrm>
          <a:off x="5199927" y="1693400"/>
          <a:ext cx="607387" cy="116473"/>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endParaRPr lang="en-US" sz="700" kern="1200"/>
        </a:p>
      </dsp:txBody>
      <dsp:txXfrm>
        <a:off x="5199927" y="1693400"/>
        <a:ext cx="607387" cy="11647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06745-D16C-487C-A851-A091EEA20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38</Pages>
  <Words>8655</Words>
  <Characters>49338</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Gihan Chanaka Jayatilaka</dc:creator>
  <cp:keywords/>
  <dc:description/>
  <cp:lastModifiedBy>Jayatilaka Gihan</cp:lastModifiedBy>
  <cp:revision>52</cp:revision>
  <dcterms:created xsi:type="dcterms:W3CDTF">2020-03-01T17:57:00Z</dcterms:created>
  <dcterms:modified xsi:type="dcterms:W3CDTF">2020-03-01T20:25:00Z</dcterms:modified>
</cp:coreProperties>
</file>